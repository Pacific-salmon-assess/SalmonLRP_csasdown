
<file path=[Content_Types].xml><?xml version="1.0" encoding="utf-8"?>
<Types xmlns="http://schemas.openxmlformats.org/package/2006/content-types">
  <Default Extension="png" ContentType="image/png"/>
  <Default Extension="pdf" ContentType="application/pd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ECAC70" w14:textId="77777777" w:rsidR="00266FBB" w:rsidRDefault="00933094">
      <w:r>
        <w:t>Case Study Applications of LRP Estimation Methods to Pacific Salmon Stock Management Units</w:t>
      </w:r>
    </w:p>
    <w:p w14:paraId="24A012B1" w14:textId="77777777" w:rsidR="00266FBB" w:rsidRDefault="00933094">
      <w:r>
        <w:t>The revised fisheries act required that Limit Reference Points (LRPs) be identified for all major fish stocks. For Pacific Salmon, major fish stocks are represented by stock management units (SMUs), which are composed of one or more salmon conservation units (CUs), which are the assessment units under the Wild Salmon Policy. We introduce LRP estimation methods based on aggregating status assessments from the CU level to the SMU level. We demonstrate and evaluate the LRPs for three case study SMUs: Interior Fraser Coho, West Coast Vancouver Island (WCVI) Chinook, and Inner South Coast Chum - excluding Fraser. Methods are divided into two categories: Proportion-based LRPs and Aggregate abundance-based LRPs, which is further sub divided into Logistic regression-based LRPs and Projection-based LRPs. The suitability of each method depends on the availability and quality of data for each SMU, as well as on the historic CU statuses. Proportion-based LRPs are recommended as the default method, while aggregate abundance-based methods are complementary and may be needed to meet management requirements. Proportion-based LRPs are based on individual CU status assessments. Aggregate abundance Logistic regression-based LRPs are based on past status assessments and are estimable when abundance-based CU status is available, and the SMU has observations when the LRP has been breached (at least one CU under red status) and not breached (all CUs above red status). Aggregate abundance Projection-based LRPs are based on future projections and do not require contrast in previous status observations. However, projections require estimates for population dynamics parameters, as well as estimates of covariation among CUs. We discuss suitability and requirements for the applications of the LRP estimation methods drawing from the range of data and information availability in the study cases.</w:t>
      </w:r>
    </w:p>
    <w:p w14:paraId="2BF9C726" w14:textId="77777777" w:rsidR="00266FBB" w:rsidRDefault="00933094">
      <w:pPr>
        <w:pStyle w:val="Heading1"/>
      </w:pPr>
      <w:bookmarkStart w:id="0" w:name="introduction"/>
      <w:r>
        <w:t>1</w:t>
      </w:r>
      <w:r>
        <w:tab/>
        <w:t>INTRODUCTION</w:t>
      </w:r>
      <w:bookmarkEnd w:id="0"/>
    </w:p>
    <w:p w14:paraId="2859D526" w14:textId="77777777" w:rsidR="00266FBB" w:rsidRDefault="00933094">
      <w:r>
        <w:t>Under recent amendments to Canada’s Fisheries Act, Limit Reference Points (LRPs) will be required for all major fish stocks prescribed in regulation. Stocks that drop below their LRP will trigger the development of a rebuilding plan. For Pacific salmon, it is anticipated there will be &gt; 65 major fish stocks (or stock management units, SMUs), where the proposed functional definition of a SMU is a group of one or more Wild Salmon Policy (WSP) Conservation Units (CUs) that are managed together with the objective of achieving a joint status. Under the WSP, a CU is defined as ‘a group of wild salmon sufficiently isolated from other groups that, if lost, is very unlikely to recolonize naturally within an acceptable time frame, such as a human lifetime or a specified number of salmon generations’ (</w:t>
      </w:r>
      <w:r>
        <w:rPr>
          <w:i/>
        </w:rPr>
        <w:t>Canada’s Policy for Conservation of Wild Pacific Salmon</w:t>
      </w:r>
      <w:r>
        <w:t xml:space="preserve"> </w:t>
      </w:r>
      <w:hyperlink w:anchor="ref-dfoCanadaPolicyConservation2005a">
        <w:r>
          <w:rPr>
            <w:rStyle w:val="Hyperlink"/>
          </w:rPr>
          <w:t>2005</w:t>
        </w:r>
      </w:hyperlink>
      <w:r>
        <w:t xml:space="preserve">). Thus, while LRPs under the Fisheries Act are required at the SMU-level, monitoring and management under DFO’s WSP occurs at the finer CU level. Methods to assess CU status have been identified for a range of data types, and WSP Integrated Assessment methods (hereafter called ‘WSP assessments’) that use expert opinion to combine multiple metrics into a single estimate of CU status have been developed (e.g., Grant et al. </w:t>
      </w:r>
      <w:hyperlink w:anchor="ref-grant2017FraserSockeye2020">
        <w:r>
          <w:rPr>
            <w:rStyle w:val="Hyperlink"/>
          </w:rPr>
          <w:t>2020</w:t>
        </w:r>
      </w:hyperlink>
      <w:r>
        <w:t xml:space="preserve">). Metrics used to assess WSP CU status include spawner abundances, short- and long-term trends in abundance, and distribution of abundance (Holt et al. </w:t>
      </w:r>
      <w:hyperlink w:anchor="ref-holtIndicatorsStatusBenchmarks2009a">
        <w:r>
          <w:rPr>
            <w:rStyle w:val="Hyperlink"/>
          </w:rPr>
          <w:t>2009</w:t>
        </w:r>
      </w:hyperlink>
      <w:r>
        <w:t>). Lower and upper benchmarks on those metrics are used to assign status into one of three zones, green, amber and red, representing increasingly depleted population and requiring increased management interventions (</w:t>
      </w:r>
      <w:r>
        <w:rPr>
          <w:i/>
        </w:rPr>
        <w:t>Canada’s Policy for Conservation of Wild Pacific Salmon</w:t>
      </w:r>
      <w:r>
        <w:t xml:space="preserve"> </w:t>
      </w:r>
      <w:hyperlink w:anchor="ref-dfoCanadaPolicyConservation2005a">
        <w:r>
          <w:rPr>
            <w:rStyle w:val="Hyperlink"/>
          </w:rPr>
          <w:t>2005</w:t>
        </w:r>
      </w:hyperlink>
      <w:r>
        <w:t xml:space="preserve">), and are described more fully in the companion paper to this one, </w:t>
      </w:r>
      <w:r>
        <w:rPr>
          <w:i/>
        </w:rPr>
        <w:t xml:space="preserve">Guidelines for Defining Limit Reference </w:t>
      </w:r>
      <w:r>
        <w:rPr>
          <w:i/>
        </w:rPr>
        <w:lastRenderedPageBreak/>
        <w:t>Points for Pacific Salmon Stock Management Units</w:t>
      </w:r>
      <w:r>
        <w:t xml:space="preserve"> (Holt et al., in review)</w:t>
      </w:r>
      <w:r>
        <w:rPr>
          <w:rStyle w:val="FootnoteReference"/>
        </w:rPr>
        <w:footnoteReference w:id="1"/>
      </w:r>
      <w:r>
        <w:t>. At present, a key gap in our ability to develop LRPs under the Fisheries Act is that CU-level status assessments have not been aggregated to the SMU level.</w:t>
      </w:r>
    </w:p>
    <w:p w14:paraId="1952CC34" w14:textId="77777777" w:rsidR="00266FBB" w:rsidRDefault="00933094">
      <w:pPr>
        <w:pStyle w:val="BodyText"/>
      </w:pPr>
      <w:r>
        <w:t xml:space="preserve">LRPs are defined within DFO’s ‘Precautionary Approach to Fisheries Decision-Making’ as the stock status below which serious harm is occurring to the stock (DFO </w:t>
      </w:r>
      <w:hyperlink w:anchor="Xee5aefe506a3b4bbe294c3b13c8d4c6eb7b6c07">
        <w:r>
          <w:rPr>
            <w:rStyle w:val="Hyperlink"/>
          </w:rPr>
          <w:t>2009</w:t>
        </w:r>
      </w:hyperlink>
      <w:r>
        <w:t>). While LRPs are often based on metrics directly linked to productivity, such as spawning biomass or fishing mortality rates, the type of metric used to define an LRP can vary among species and data types, and may be related to other stock characteristics when appropriate. Since the CU is the fundamental unit of biodiversity that DFO aims to maintain under the WSP, it follows that methods for identifying LRPs should ensure that component CUs are maintained. Our companion paper, Holt et al., (in review) argues that the maintenance of spawning abundance above levels that would cause serious harm is the key biological requirement for Pacific Salmon LRPs.</w:t>
      </w:r>
    </w:p>
    <w:p w14:paraId="18709F9D" w14:textId="77777777" w:rsidR="00266FBB" w:rsidRDefault="00933094">
      <w:pPr>
        <w:pStyle w:val="BodyText"/>
      </w:pPr>
      <w:r>
        <w:t>The goals of this working paper are to demonstrate alternative LRP estimation methods for three case study SMUs, and then evaluate candidate LRPs using a combination of sensitivity analyses and, where possible, retrospective analyses. A full evaluation of LRPs, for example, using closed-loop simulations, is beyond the scope of the current project and is a high priority for future research. The case studies considered are Interior Fraser Coho Salmon (</w:t>
      </w:r>
      <w:r>
        <w:rPr>
          <w:i/>
        </w:rPr>
        <w:t>Oncorhynchus kisutch</w:t>
      </w:r>
      <w:r>
        <w:t>), West Coast Vancouver Island (WCVI) Chinook Salmon (</w:t>
      </w:r>
      <w:r>
        <w:rPr>
          <w:i/>
        </w:rPr>
        <w:t>O. tshawytscha</w:t>
      </w:r>
      <w:r>
        <w:t>), and Inside South Coast Chum Salmon (</w:t>
      </w:r>
      <w:r>
        <w:rPr>
          <w:i/>
        </w:rPr>
        <w:t>O. keta</w:t>
      </w:r>
      <w:r>
        <w:t xml:space="preserve">; excluding Fraser River CUs). Each of these SMUs </w:t>
      </w:r>
      <w:del w:id="1" w:author="DFO" w:date="2021-12-22T08:55:00Z">
        <w:r w:rsidDel="00D8449D">
          <w:delText>is comprised</w:delText>
        </w:r>
      </w:del>
      <w:ins w:id="2" w:author="DFO" w:date="2021-12-22T08:55:00Z">
        <w:r w:rsidR="00D8449D">
          <w:t>consists</w:t>
        </w:r>
      </w:ins>
      <w:r>
        <w:t xml:space="preserve"> of 3-7 CUs and was selected to represent a different level of data availability ranging from data rich (Interior Fraser Coho) to data-limited (Inside South Coast Chum and West Coast Vancouver Island Chinook). Detailed guidelines for identifying LRPs for Pacific salmon SMUs informed by these three case study applications are available in the companion working paper (Holt et al., in review). For each case study, the set of LRP estimation methods considered is a function of available data and previously developed assessment methods for the SMU. The LRPs presented in this paper are illustrative and not meant to provide formal assessments, as they may require more thorough review of data and assumptions with local analysts and partners.</w:t>
      </w:r>
    </w:p>
    <w:p w14:paraId="33A810C5" w14:textId="77777777" w:rsidR="00266FBB" w:rsidRDefault="00933094">
      <w:pPr>
        <w:pStyle w:val="Heading1"/>
      </w:pPr>
      <w:bookmarkStart w:id="3" w:name="MethodsChapter"/>
      <w:r>
        <w:t>2</w:t>
      </w:r>
      <w:r>
        <w:tab/>
        <w:t>LRP ESTIMATION METHODS</w:t>
      </w:r>
      <w:bookmarkEnd w:id="3"/>
    </w:p>
    <w:p w14:paraId="51981B06" w14:textId="77777777" w:rsidR="00266FBB" w:rsidRDefault="00933094">
      <w:r>
        <w:t>In this section, we provide an overview of methods used to develop LRPs for our three case studies. Detailed methods specific to each case study are provided in Sections 3 (Interior Fraser Coho), 4 (West Coast Vancouver Island Chinook), and 5 (Inner South Coast Chum, excluding Fraser). Links to GitHub repositories with the data and analysis code used for all three case studies are in Appendix 7.</w:t>
      </w:r>
    </w:p>
    <w:p w14:paraId="53519DA1" w14:textId="77777777" w:rsidR="00266FBB" w:rsidRDefault="00933094">
      <w:pPr>
        <w:pStyle w:val="Heading2"/>
      </w:pPr>
      <w:bookmarkStart w:id="4" w:name="overview"/>
      <w:r>
        <w:t>2.1</w:t>
      </w:r>
      <w:r>
        <w:tab/>
        <w:t>OVERVIEW</w:t>
      </w:r>
      <w:bookmarkEnd w:id="4"/>
    </w:p>
    <w:p w14:paraId="7D190B44" w14:textId="77777777" w:rsidR="00266FBB" w:rsidRDefault="00933094">
      <w:r>
        <w:t>We consider two types of LRPs based on two different metrics:</w:t>
      </w:r>
    </w:p>
    <w:p w14:paraId="44D2317B" w14:textId="77777777" w:rsidR="00266FBB" w:rsidRDefault="00933094">
      <w:pPr>
        <w:numPr>
          <w:ilvl w:val="0"/>
          <w:numId w:val="30"/>
        </w:numPr>
      </w:pPr>
      <w:r>
        <w:t>Proportion-based LRPs</w:t>
      </w:r>
      <w:del w:id="5" w:author="DFO" w:date="2021-12-22T08:56:00Z">
        <w:r w:rsidDel="00D8449D">
          <w:delText>, which</w:delText>
        </w:r>
      </w:del>
      <w:r>
        <w:t xml:space="preserve"> are based on the proportion of CUs within an SMU that are assessed as being above the red WSP status zone. We assume that in order for an SMU to remain above its proportion-based LRP, 100% of CUs must have status estimates above red (i.e., either amber or green).</w:t>
      </w:r>
    </w:p>
    <w:p w14:paraId="4EC1063D" w14:textId="77777777" w:rsidR="00266FBB" w:rsidRDefault="00933094">
      <w:pPr>
        <w:numPr>
          <w:ilvl w:val="0"/>
          <w:numId w:val="30"/>
        </w:numPr>
      </w:pPr>
      <w:r>
        <w:lastRenderedPageBreak/>
        <w:t>Aggregate abundance-based LRPs, which are based on total SMU-level spawning abundance.</w:t>
      </w:r>
    </w:p>
    <w:p w14:paraId="5E1921BC" w14:textId="77777777" w:rsidR="00266FBB" w:rsidRDefault="00933094">
      <w:r>
        <w:t xml:space="preserve">While aggregate abundance-based LRPs are consistent with what is typically used for marine fish species, we propose that proportion-based LRPs are more appropriate for </w:t>
      </w:r>
      <w:commentRangeStart w:id="6"/>
      <w:r>
        <w:t xml:space="preserve">Pacific salmon </w:t>
      </w:r>
      <w:commentRangeEnd w:id="6"/>
      <w:r w:rsidR="00D8449D">
        <w:rPr>
          <w:rStyle w:val="CommentReference"/>
        </w:rPr>
        <w:commentReference w:id="6"/>
      </w:r>
      <w:r>
        <w:t>SMUs in order to align with DFO’s WSP.</w:t>
      </w:r>
    </w:p>
    <w:p w14:paraId="052FFF65" w14:textId="77777777" w:rsidR="00266FBB" w:rsidRDefault="00933094">
      <w:pPr>
        <w:pStyle w:val="BodyText"/>
      </w:pPr>
      <w:r>
        <w:t xml:space="preserve">WSP assessments are typically intensive expert-driven processes and have only been completed for a small subset of </w:t>
      </w:r>
      <w:ins w:id="7" w:author="DFO" w:date="2021-12-22T08:58:00Z">
        <w:r w:rsidR="00D8449D">
          <w:t xml:space="preserve">priority </w:t>
        </w:r>
      </w:ins>
      <w:r>
        <w:t>CUs to date. We demonstrate the application of the Pacific Salmon Status Scanner Tool (hereafter referred to as the ‘Salmon Scanner’) that is being developed by DFO’s State of the Salmon Program to rapidly assess CU status under the WSP (Pestal et al., in prep</w:t>
      </w:r>
      <w:r>
        <w:rPr>
          <w:rStyle w:val="FootnoteReference"/>
        </w:rPr>
        <w:footnoteReference w:id="2"/>
      </w:r>
      <w:r>
        <w:t xml:space="preserve">). Applying this tool </w:t>
      </w:r>
      <w:del w:id="8" w:author="DFO" w:date="2021-12-22T08:58:00Z">
        <w:r w:rsidDel="00D8449D">
          <w:delText xml:space="preserve">allows </w:delText>
        </w:r>
      </w:del>
      <w:ins w:id="9" w:author="DFO" w:date="2021-12-22T08:58:00Z">
        <w:r w:rsidR="00D8449D">
          <w:t xml:space="preserve">enables </w:t>
        </w:r>
      </w:ins>
      <w:del w:id="10" w:author="DFO" w:date="2021-12-22T08:58:00Z">
        <w:r w:rsidDel="00D8449D">
          <w:delText xml:space="preserve">us to generate </w:delText>
        </w:r>
      </w:del>
      <w:ins w:id="11" w:author="DFO" w:date="2021-12-22T08:58:00Z">
        <w:r w:rsidR="00D8449D">
          <w:t xml:space="preserve"> the generation of </w:t>
        </w:r>
      </w:ins>
      <w:r>
        <w:t xml:space="preserve">up-to-date estimates of CU status for all of our case study applications, and is recommended as a tool for defining LRPs in our companion working paper (Holt et al., in review). When developing aggregate abundance-based LRPs, we also consider cases in which CU status is based on spawning abundance relative to a single lower benchmark that has been identified as important by local experts. While the Salmon Scanner better captures the multiple dimensions that are used to inform biological status under the WSP (e.g., abundances, short-term and long-term trends), we compare it to status derived from a single metric relative to a lower benchmark to demonstrate how in many cases the Salmon Scanner reduces to this metric. Exceptions are described in the application to case studies. A variety of methods are available </w:t>
      </w:r>
      <w:del w:id="12" w:author="DFO" w:date="2021-12-22T08:59:00Z">
        <w:r w:rsidDel="00D8449D">
          <w:delText xml:space="preserve">for </w:delText>
        </w:r>
      </w:del>
      <w:ins w:id="13" w:author="DFO" w:date="2021-12-22T08:59:00Z">
        <w:r w:rsidR="00D8449D">
          <w:t xml:space="preserve">to </w:t>
        </w:r>
      </w:ins>
      <w:r>
        <w:t>estimat</w:t>
      </w:r>
      <w:ins w:id="14" w:author="DFO" w:date="2021-12-22T08:59:00Z">
        <w:r w:rsidR="00D8449D">
          <w:t>e</w:t>
        </w:r>
      </w:ins>
      <w:del w:id="15" w:author="DFO" w:date="2021-12-22T08:59:00Z">
        <w:r w:rsidDel="00D8449D">
          <w:delText>ing</w:delText>
        </w:r>
      </w:del>
      <w:r>
        <w:t xml:space="preserve"> lower benchmarks on abundances depending on species and data availability (Holt et al. </w:t>
      </w:r>
      <w:hyperlink w:anchor="ref-holtIndicatorsStatusBenchmarks2009a">
        <w:r>
          <w:rPr>
            <w:rStyle w:val="Hyperlink"/>
          </w:rPr>
          <w:t>2009</w:t>
        </w:r>
      </w:hyperlink>
      <w:r>
        <w:t xml:space="preserve">, </w:t>
      </w:r>
      <w:hyperlink w:anchor="X3b081672c1abb3cf386e8d680f27c38edd8b66f">
        <w:r>
          <w:rPr>
            <w:rStyle w:val="Hyperlink"/>
          </w:rPr>
          <w:t>2018</w:t>
        </w:r>
      </w:hyperlink>
      <w:r>
        <w:t xml:space="preserve">; Grant et al. </w:t>
      </w:r>
      <w:hyperlink w:anchor="ref-grant2017FraserSockeye2020">
        <w:r>
          <w:rPr>
            <w:rStyle w:val="Hyperlink"/>
          </w:rPr>
          <w:t>2020</w:t>
        </w:r>
      </w:hyperlink>
      <w:r>
        <w:t>), as described in Holt et al. (in review).</w:t>
      </w:r>
    </w:p>
    <w:p w14:paraId="1D656DDB" w14:textId="77777777" w:rsidR="00266FBB" w:rsidRDefault="00933094">
      <w:pPr>
        <w:pStyle w:val="BodyText"/>
      </w:pPr>
      <w:r>
        <w:t>When developing aggregate abundance-based LRP options for Pacific salmon SMUs, we aim to maintain consistency with the WSP by defining LRPs as aggregate abundance levels that have a high probability of all CUs being above red status. We use two methods to identify these levels: (i) Logistic regression-based LRPs and (ii) Projection-based LRPs. More detailed descriptions of these methods are provided in the following sections, while guidance on when and how proportion-based and aggregate abundance-based LRPs should be applied is provided in Holt et al. (in review). We do not recommend that users apply any of the methods described in this case study paper without first consulting Holt et al. (in review).</w:t>
      </w:r>
    </w:p>
    <w:p w14:paraId="57342BD2" w14:textId="77777777" w:rsidR="00266FBB" w:rsidRDefault="00933094">
      <w:pPr>
        <w:pStyle w:val="BodyText"/>
      </w:pPr>
      <w:r>
        <w:t xml:space="preserve">We also maintain consistency with the WSP by only including </w:t>
      </w:r>
      <w:commentRangeStart w:id="16"/>
      <w:r>
        <w:t xml:space="preserve">populations </w:t>
      </w:r>
      <w:commentRangeEnd w:id="16"/>
      <w:r w:rsidR="00425002">
        <w:rPr>
          <w:rStyle w:val="CommentReference"/>
        </w:rPr>
        <w:commentReference w:id="16"/>
      </w:r>
      <w:r>
        <w:t xml:space="preserve">without </w:t>
      </w:r>
      <w:commentRangeStart w:id="17"/>
      <w:r>
        <w:t>significant enhancement</w:t>
      </w:r>
      <w:commentRangeEnd w:id="17"/>
      <w:r w:rsidR="00425002">
        <w:rPr>
          <w:rStyle w:val="CommentReference"/>
        </w:rPr>
        <w:commentReference w:id="17"/>
      </w:r>
      <w:r>
        <w:t xml:space="preserve"> when evaluating CU and SMU status. Proportionate Natural Influence, PNI, is a metric of the genetic risk of hatcheries on natural populations, with values &lt; 0.5 indicating integrated-hatchery populations, where most fish are hatchery origin, values </w:t>
      </w:r>
      <m:oMath>
        <m:r>
          <w:rPr>
            <w:rFonts w:ascii="Cambria Math" w:hAnsi="Cambria Math"/>
          </w:rPr>
          <m:t>≥</m:t>
        </m:r>
      </m:oMath>
      <w:r>
        <w:t xml:space="preserve"> 0.5 and &lt; 0.72 indicating integrated-transition populations where natural-origin fish predominate, and values </w:t>
      </w:r>
      <m:oMath>
        <m:r>
          <w:rPr>
            <w:rFonts w:ascii="Cambria Math" w:hAnsi="Cambria Math"/>
          </w:rPr>
          <m:t>≥</m:t>
        </m:r>
      </m:oMath>
      <w:r>
        <w:t xml:space="preserve"> 0.72 indicating integrated-wild populations, where most fish are </w:t>
      </w:r>
      <w:del w:id="18" w:author="DFO" w:date="2021-12-22T09:02:00Z">
        <w:r w:rsidDel="00425002">
          <w:delText xml:space="preserve">considered </w:delText>
        </w:r>
      </w:del>
      <w:ins w:id="19" w:author="DFO" w:date="2021-12-22T09:02:00Z">
        <w:r w:rsidR="00425002">
          <w:t xml:space="preserve">defined as </w:t>
        </w:r>
      </w:ins>
      <w:r>
        <w:t xml:space="preserve">‘wild’ under the WSP with parents who were born in the natural environment (Withler et al. </w:t>
      </w:r>
      <w:commentRangeStart w:id="20"/>
      <w:r w:rsidR="00D8449D">
        <w:fldChar w:fldCharType="begin"/>
      </w:r>
      <w:r w:rsidR="00D8449D">
        <w:instrText xml:space="preserve"> HYPERLINK \l "ref-withlerGeneticallyBasedTargets2018" \h </w:instrText>
      </w:r>
      <w:r w:rsidR="00D8449D">
        <w:fldChar w:fldCharType="separate"/>
      </w:r>
      <w:r>
        <w:rPr>
          <w:rStyle w:val="Hyperlink"/>
        </w:rPr>
        <w:t>2018</w:t>
      </w:r>
      <w:r w:rsidR="00D8449D">
        <w:rPr>
          <w:rStyle w:val="Hyperlink"/>
        </w:rPr>
        <w:fldChar w:fldCharType="end"/>
      </w:r>
      <w:commentRangeEnd w:id="20"/>
      <w:r w:rsidR="00425002">
        <w:rPr>
          <w:rStyle w:val="CommentReference"/>
        </w:rPr>
        <w:commentReference w:id="20"/>
      </w:r>
      <w:r>
        <w:t>). Populations where production is dominated by hatchery-origin fish (PNI values &lt; 0.5) are excluded from analyses. In addition, for systems where time-series of the proportion of hatchery marked fish on the spawning grounds are available, these proportions are used to inform assessments in two ways: first to develop time-series of natural-origin recruitment for benchmark estimation based on stock-recruitment relationships and second to develop time series of natural-origin spawners for status assessment against benchmarks.</w:t>
      </w:r>
    </w:p>
    <w:p w14:paraId="0781F926" w14:textId="77777777" w:rsidR="00266FBB" w:rsidRDefault="00933094">
      <w:pPr>
        <w:pStyle w:val="Heading2"/>
      </w:pPr>
      <w:bookmarkStart w:id="21" w:name="proportion-based-lrps"/>
      <w:r>
        <w:lastRenderedPageBreak/>
        <w:t>2.2</w:t>
      </w:r>
      <w:r>
        <w:tab/>
        <w:t>PROPORTION-BASED LRPS</w:t>
      </w:r>
      <w:bookmarkEnd w:id="21"/>
    </w:p>
    <w:p w14:paraId="203FE2D3" w14:textId="77777777" w:rsidR="00266FBB" w:rsidRDefault="00933094">
      <w:r>
        <w:t xml:space="preserve">A proportion-based LRP is simply the proportion of CUs </w:t>
      </w:r>
      <w:del w:id="22" w:author="DFO" w:date="2021-12-22T09:07:00Z">
        <w:r w:rsidDel="00425002">
          <w:delText>required to be assessed</w:delText>
        </w:r>
      </w:del>
      <w:ins w:id="23" w:author="DFO" w:date="2021-12-22T09:07:00Z">
        <w:r w:rsidR="00425002">
          <w:t>in the SMU</w:t>
        </w:r>
      </w:ins>
      <w:r>
        <w:t xml:space="preserve"> as being above red status. In all three case studies, we set an LRP requiring 100% of CUs to be above red status. In this case, the LRP acts as a trigger that is breached when one of more CUs is assessed as having red status. Rationale for the choice of 100% of CUs required to be above red status in order for an SMU to be considered above its LRP is described in Holt et al. (in review).</w:t>
      </w:r>
    </w:p>
    <w:p w14:paraId="4DED7F16" w14:textId="77777777" w:rsidR="00266FBB" w:rsidRDefault="00933094">
      <w:pPr>
        <w:pStyle w:val="BodyText"/>
      </w:pPr>
      <w:r>
        <w:t>We compare three different methods of assessing CU status when using proportion-based LRPs: (i) the proportion of CUs with a recent WSP status assessment above the red zone (e.g., Grant et al. (</w:t>
      </w:r>
      <w:hyperlink w:anchor="ref-grant2017FraserSockeye2020">
        <w:r>
          <w:rPr>
            <w:rStyle w:val="Hyperlink"/>
          </w:rPr>
          <w:t>2020</w:t>
        </w:r>
      </w:hyperlink>
      <w:r>
        <w:t>)), (ii) the proportion of CUs with a recent Salmon Scanner status assessment above red (see below for more details), and (iii) the proportion of CUs with status estimated to be below a single type of CU lower benchmark (e.g., S, percentile-based benchmarks, etc.). While we recommend applying methods (i) or (ii), approach (iii) is shown for comparison purposes to demonstrate consistency between Salmon Scanner status assessments and statuses derived from abundances relative to lower benchmarks.</w:t>
      </w:r>
    </w:p>
    <w:p w14:paraId="2B313EF1" w14:textId="77777777" w:rsidR="00266FBB" w:rsidRDefault="00933094">
      <w:pPr>
        <w:pStyle w:val="BodyText"/>
      </w:pPr>
      <w:r>
        <w:t xml:space="preserve">When assessing CU status relative to a single abundance-based lower benchmark in approach (iii), we use generational mean spawner abundances as a basis for determining whether each CU is above or below its lower benchmark. </w:t>
      </w:r>
      <w:commentRangeStart w:id="24"/>
      <w:r>
        <w:t xml:space="preserve">Generational smoothing </w:t>
      </w:r>
      <w:commentRangeEnd w:id="24"/>
      <w:r w:rsidR="00425002">
        <w:rPr>
          <w:rStyle w:val="CommentReference"/>
        </w:rPr>
        <w:commentReference w:id="24"/>
      </w:r>
      <w:r>
        <w:t xml:space="preserve">integrates status over cohorts within a generation, which are generally independent of each other because of the anadromous, semelparous life-history of Pacific salmon and the dominance of a single age-at-maturity for many stocks. This approach reduces </w:t>
      </w:r>
      <w:commentRangeStart w:id="25"/>
      <w:r>
        <w:t xml:space="preserve">noise </w:t>
      </w:r>
      <w:commentRangeEnd w:id="25"/>
      <w:r w:rsidR="00425002">
        <w:rPr>
          <w:rStyle w:val="CommentReference"/>
        </w:rPr>
        <w:commentReference w:id="25"/>
      </w:r>
      <w:r>
        <w:t xml:space="preserve">in annual CU status determination due to annual fluctuations in CU abundances from </w:t>
      </w:r>
      <w:commentRangeStart w:id="26"/>
      <w:r>
        <w:t>any single cohort</w:t>
      </w:r>
      <w:commentRangeEnd w:id="26"/>
      <w:r w:rsidR="00425002">
        <w:rPr>
          <w:rStyle w:val="CommentReference"/>
        </w:rPr>
        <w:commentReference w:id="26"/>
      </w:r>
      <w:r>
        <w:t xml:space="preserve">. It also makes </w:t>
      </w:r>
      <w:del w:id="27" w:author="DFO" w:date="2021-12-22T09:10:00Z">
        <w:r w:rsidDel="00FC6227">
          <w:delText xml:space="preserve">our </w:delText>
        </w:r>
      </w:del>
      <w:ins w:id="28" w:author="DFO" w:date="2021-12-22T09:10:00Z">
        <w:r w:rsidR="00FC6227">
          <w:t xml:space="preserve">the </w:t>
        </w:r>
      </w:ins>
      <w:r>
        <w:t>determination of CU status consistent with the approach taken for abundance-based benchmarks in WSP assessments and the Salmon Scanner tool.</w:t>
      </w:r>
    </w:p>
    <w:p w14:paraId="1B487620" w14:textId="77777777" w:rsidR="00266FBB" w:rsidRPr="00E51158" w:rsidRDefault="00933094">
      <w:pPr>
        <w:pStyle w:val="Heading3"/>
        <w:rPr>
          <w:lang w:val="en-US"/>
        </w:rPr>
      </w:pPr>
      <w:bookmarkStart w:id="29" w:name="rapidToolMethods"/>
      <w:r w:rsidRPr="00E51158">
        <w:rPr>
          <w:lang w:val="en-US"/>
        </w:rPr>
        <w:t>2.2.1</w:t>
      </w:r>
      <w:r w:rsidRPr="00E51158">
        <w:rPr>
          <w:lang w:val="en-US"/>
        </w:rPr>
        <w:tab/>
        <w:t>PACIFIC SALMON STATUS SCANNER</w:t>
      </w:r>
      <w:bookmarkEnd w:id="29"/>
    </w:p>
    <w:p w14:paraId="45E8638B" w14:textId="77777777" w:rsidR="00266FBB" w:rsidRDefault="00933094">
      <w:r>
        <w:t xml:space="preserve">One of the methods we consider to estimate CU status for proportion-based LRPs relies on a method of rapidly assessing CU status using multidimensional algorithms. We implement this approach using the Salmon Scanner that has recently been developed by DFO’s State of the Salmon Program (Pestal et al., in prep). The Salmon Scanner is intended to support implementation of Canada’s WSP by approximating the outcomes of full WSP Integrated Status Assessments on a more regular basis than the time-intensive WSP assessment approach allows. The Salmon Scanner was developed using Classification and Regression Tree (CART) analyses to create algorithms and decision trees that approximate the status of the integrated assessments. Data inputs and outcomes from previous WSP assessment processes were used in the CART analyses: Fraser River sockeye, Interior Fraser coho, and Southern BC Chinook (DFO </w:t>
      </w:r>
      <w:hyperlink w:anchor="ref-dfoWildSalmonPolicy2015">
        <w:r>
          <w:rPr>
            <w:rStyle w:val="Hyperlink"/>
          </w:rPr>
          <w:t>2015</w:t>
        </w:r>
      </w:hyperlink>
      <w:r>
        <w:t xml:space="preserve">, </w:t>
      </w:r>
      <w:hyperlink w:anchor="ref-dfoIntegratedBiologicalStatus2016">
        <w:r>
          <w:rPr>
            <w:rStyle w:val="Hyperlink"/>
          </w:rPr>
          <w:t>2016</w:t>
        </w:r>
      </w:hyperlink>
      <w:r>
        <w:t xml:space="preserve">, </w:t>
      </w:r>
      <w:hyperlink w:anchor="ref-dfo2017FraserSockeye2018">
        <w:r>
          <w:rPr>
            <w:rStyle w:val="Hyperlink"/>
          </w:rPr>
          <w:t>2018</w:t>
        </w:r>
      </w:hyperlink>
      <w:r>
        <w:t xml:space="preserve">; Grant et al. </w:t>
      </w:r>
      <w:hyperlink w:anchor="ref-grant2017FraserSockeye2020">
        <w:r>
          <w:rPr>
            <w:rStyle w:val="Hyperlink"/>
          </w:rPr>
          <w:t>2020</w:t>
        </w:r>
      </w:hyperlink>
      <w:r>
        <w:t xml:space="preserve">). The algorithm was </w:t>
      </w:r>
      <w:del w:id="30" w:author="DFO" w:date="2021-12-22T09:11:00Z">
        <w:r w:rsidDel="00FC6227">
          <w:delText>further ground-truthed</w:delText>
        </w:r>
      </w:del>
      <w:ins w:id="31" w:author="DFO" w:date="2021-12-22T09:11:00Z">
        <w:r w:rsidR="00FC6227">
          <w:t>verified</w:t>
        </w:r>
      </w:ins>
      <w:r>
        <w:t xml:space="preserve"> with data and local expertise on assessed status for Fraser River Chum and Pink Salmon (Pestal et al. in prep ). </w:t>
      </w:r>
      <w:del w:id="32" w:author="DFO" w:date="2021-12-22T09:11:00Z">
        <w:r w:rsidDel="00FC6227">
          <w:delText xml:space="preserve">. </w:delText>
        </w:r>
      </w:del>
      <w:r>
        <w:t xml:space="preserve">Briefly, the scanning tool uses a decision tree to estimate CU status based on data type, quality, abundance, and trends (e.g., Figure 2.1). As with other methods, an expert review of rapid status results for each CU is intended to be incorporated into application of this tool (S. Grant, pers. comm.). When using this method in the case study, we took the outputs of the algorithms at face value and did not confirm them based on expert opinion. In practice, results from Salmon Scanner will be validated against local expertise when implemented annually (S. Grant, pers. comm.). </w:t>
      </w:r>
    </w:p>
    <w:p w14:paraId="7F3FB4FE" w14:textId="77777777" w:rsidR="00266FBB" w:rsidRDefault="00933094">
      <w:r>
        <w:br w:type="page"/>
      </w:r>
    </w:p>
    <w:p w14:paraId="4A0F6AE2" w14:textId="77777777" w:rsidR="00266FBB" w:rsidRDefault="00933094">
      <w:pPr>
        <w:pStyle w:val="BodyText"/>
      </w:pPr>
      <w:r>
        <w:lastRenderedPageBreak/>
        <w:t xml:space="preserve">\begin{landscape} </w:t>
      </w:r>
      <w:r>
        <w:rPr>
          <w:noProof/>
        </w:rPr>
        <w:drawing>
          <wp:inline distT="0" distB="0" distL="0" distR="0" wp14:anchorId="053F80AD" wp14:editId="70382976">
            <wp:extent cx="5943600" cy="2971800"/>
            <wp:effectExtent l="0" t="0" r="0" b="0"/>
            <wp:docPr id="1" name="Picture" descr="Figure 2.1: Decision tree used in Pacific Salmon Status Scanner to assess status of Conservation Units based on the Wild Salmon Policy, under development by State of the Salmon Program (Pestal et al. in prep.)"/>
            <wp:cNvGraphicFramePr/>
            <a:graphic xmlns:a="http://schemas.openxmlformats.org/drawingml/2006/main">
              <a:graphicData uri="http://schemas.openxmlformats.org/drawingml/2006/picture">
                <pic:pic xmlns:pic="http://schemas.openxmlformats.org/drawingml/2006/picture">
                  <pic:nvPicPr>
                    <pic:cNvPr id="0" name="Picture" descr="figure/decision_tree.png"/>
                    <pic:cNvPicPr>
                      <a:picLocks noChangeAspect="1" noChangeArrowheads="1"/>
                    </pic:cNvPicPr>
                  </pic:nvPicPr>
                  <pic:blipFill>
                    <a:blip r:embed="rId10"/>
                    <a:stretch>
                      <a:fillRect/>
                    </a:stretch>
                  </pic:blipFill>
                  <pic:spPr bwMode="auto">
                    <a:xfrm>
                      <a:off x="0" y="0"/>
                      <a:ext cx="5943600" cy="2971800"/>
                    </a:xfrm>
                    <a:prstGeom prst="rect">
                      <a:avLst/>
                    </a:prstGeom>
                    <a:noFill/>
                    <a:ln w="9525">
                      <a:noFill/>
                      <a:headEnd/>
                      <a:tailEnd/>
                    </a:ln>
                  </pic:spPr>
                </pic:pic>
              </a:graphicData>
            </a:graphic>
          </wp:inline>
        </w:drawing>
      </w:r>
      <w:r>
        <w:t xml:space="preserve"> \end{landscape}</w:t>
      </w:r>
    </w:p>
    <w:p w14:paraId="4C844E9F" w14:textId="77777777" w:rsidR="00266FBB" w:rsidRDefault="00933094">
      <w:pPr>
        <w:pStyle w:val="BodyText"/>
      </w:pPr>
      <w:r>
        <w:t xml:space="preserve">The Salmon Scanner uses the most recent generational mean spawner abundance (calculated as a geometric mean) as a basis for comparison at each node of the decision tree, including when comparing against absolute abundance thresholds (e.g., 1500 spawners), abundance-based lower benchmarks (e.g., S or percentile), and abundance-based upper benchmarks (e.g., 0.8S or percentile). </w:t>
      </w:r>
      <w:commentRangeStart w:id="33"/>
      <w:commentRangeStart w:id="34"/>
      <w:r>
        <w:t xml:space="preserve">Spawner abundances are also smoothed using generational averages prior to calculating trends in spawner abundance over time </w:t>
      </w:r>
      <w:commentRangeEnd w:id="33"/>
      <w:r w:rsidR="00FC6227">
        <w:rPr>
          <w:rStyle w:val="CommentReference"/>
        </w:rPr>
        <w:commentReference w:id="33"/>
      </w:r>
      <w:commentRangeEnd w:id="34"/>
      <w:r w:rsidR="006B4C49">
        <w:rPr>
          <w:rStyle w:val="CommentReference"/>
        </w:rPr>
        <w:commentReference w:id="34"/>
      </w:r>
      <w:r>
        <w:t>(Pestal et al., in prep.).</w:t>
      </w:r>
    </w:p>
    <w:p w14:paraId="0AC90088" w14:textId="77777777" w:rsidR="00266FBB" w:rsidRDefault="00933094">
      <w:pPr>
        <w:pStyle w:val="Heading2"/>
      </w:pPr>
      <w:bookmarkStart w:id="35" w:name="aggAbundMethods"/>
      <w:r>
        <w:t>2.3</w:t>
      </w:r>
      <w:r>
        <w:tab/>
        <w:t>AGGREGATE ABUNDANCE-BASED LRPS</w:t>
      </w:r>
      <w:bookmarkEnd w:id="35"/>
    </w:p>
    <w:p w14:paraId="5C2621EB" w14:textId="77777777" w:rsidR="00266FBB" w:rsidRDefault="00933094">
      <w:r>
        <w:t xml:space="preserve">Aggregate abundance-based LRPs are based on the SMU-level abundance at which there is a desired probability that 100% of CUs (the same proportion that was used for proportion-based LRPs) will be above a single </w:t>
      </w:r>
      <w:commentRangeStart w:id="36"/>
      <w:commentRangeStart w:id="37"/>
      <w:r>
        <w:t xml:space="preserve">selected </w:t>
      </w:r>
      <w:commentRangeEnd w:id="36"/>
      <w:r w:rsidR="00FC6227">
        <w:rPr>
          <w:rStyle w:val="CommentReference"/>
        </w:rPr>
        <w:commentReference w:id="36"/>
      </w:r>
      <w:commentRangeEnd w:id="37"/>
      <w:r w:rsidR="006B4C49">
        <w:rPr>
          <w:rStyle w:val="CommentReference"/>
        </w:rPr>
        <w:commentReference w:id="37"/>
      </w:r>
      <w:r>
        <w:t xml:space="preserve">benchmark. When developing aggregate abundance-based LRPs, status relative to a single benchmark is used a proxy for status above the red zone. The Salmon Scanner tool was considered in preliminary analyses as a way to identify red status for aggregate abundance-based LRPs, but we dismissed it for computational reasons that are described below. The above definition of aggregate abundance-based LRPs requires a decision </w:t>
      </w:r>
      <w:del w:id="38" w:author="DFO" w:date="2021-12-22T09:16:00Z">
        <w:r w:rsidDel="00FC6227">
          <w:delText xml:space="preserve">to be made </w:delText>
        </w:r>
      </w:del>
      <w:r>
        <w:t xml:space="preserve">about what represents a desired probability that 100% of CUs will be above their benchmarks. We consider four alternative probability levels for our case studies that represent a range of calibrated probability categories developed by the Intergovernmental Panel on Climate Change (Frame et al. </w:t>
      </w:r>
      <w:hyperlink w:anchor="ref-frameGuidanceNoteLead2010">
        <w:r>
          <w:rPr>
            <w:rStyle w:val="Hyperlink"/>
          </w:rPr>
          <w:t>2010</w:t>
        </w:r>
      </w:hyperlink>
      <w:r>
        <w:t>): 50%, 66%, 90%, and 99%. The 50% value represents the mid-point of the “About as likely as not” category (33 - 66%), indicating that there is an equal probability that all CUs will be above their LBMs as there is that they will not. The 66% values represents the lower end of the “Likely” category (i.e., it is “Likely” that all CUs will be above their LBMs), the 90% value represents the lower end of the “Very Likely” category, and the 99% value represents the “Virtually Certain” category. A discussion of considerations for selecting the appropriate probability threshold when calculating abundance-based LRPs is included in (Holt et al. in review).</w:t>
      </w:r>
    </w:p>
    <w:p w14:paraId="3DF01D45" w14:textId="77777777" w:rsidR="00266FBB" w:rsidRDefault="00933094">
      <w:pPr>
        <w:pStyle w:val="BodyText"/>
      </w:pPr>
      <w:r>
        <w:t xml:space="preserve">We consider two types of aggregate abundance-based LRPs in our case studies: </w:t>
      </w:r>
      <w:commentRangeStart w:id="39"/>
      <w:commentRangeStart w:id="40"/>
      <w:r>
        <w:t xml:space="preserve">logistic </w:t>
      </w:r>
      <w:commentRangeEnd w:id="39"/>
      <w:r w:rsidR="00FC6227">
        <w:rPr>
          <w:rStyle w:val="CommentReference"/>
        </w:rPr>
        <w:commentReference w:id="39"/>
      </w:r>
      <w:commentRangeEnd w:id="40"/>
      <w:r w:rsidR="006F5AD1">
        <w:rPr>
          <w:rStyle w:val="CommentReference"/>
        </w:rPr>
        <w:commentReference w:id="40"/>
      </w:r>
      <w:r>
        <w:t xml:space="preserve">regression-based LRPs and projection-based LRPs. Logistic regression LRPs are estimated using historical data, representing conditions that have been previously experienced by a SMU </w:t>
      </w:r>
      <w:r>
        <w:lastRenderedPageBreak/>
        <w:t xml:space="preserve">and thus implicitly assume the past is a reasonable approximation of the future. In comparison, projection-based LRPs use historical data as a basis for quantifying population dynamics, but are based on projections of future states, </w:t>
      </w:r>
      <w:del w:id="41" w:author="DFO" w:date="2021-12-22T09:18:00Z">
        <w:r w:rsidDel="00FC6227">
          <w:delText xml:space="preserve">and </w:delText>
        </w:r>
      </w:del>
      <w:r>
        <w:t>thus</w:t>
      </w:r>
      <w:del w:id="42" w:author="DFO" w:date="2021-12-22T09:18:00Z">
        <w:r w:rsidDel="00FC6227">
          <w:delText>,</w:delText>
        </w:r>
      </w:del>
      <w:r>
        <w:t xml:space="preserve"> allow</w:t>
      </w:r>
      <w:ins w:id="43" w:author="DFO" w:date="2021-12-22T09:18:00Z">
        <w:r w:rsidR="00FC6227">
          <w:t>ing</w:t>
        </w:r>
      </w:ins>
      <w:r>
        <w:t xml:space="preserve"> uncertainty in future processes to be accounted for through alternative scenarios. </w:t>
      </w:r>
      <w:del w:id="44" w:author="DFO" w:date="2021-12-22T09:18:00Z">
        <w:r w:rsidDel="00FC6227">
          <w:delText>Thus, p</w:delText>
        </w:r>
      </w:del>
      <w:ins w:id="45" w:author="DFO" w:date="2021-12-22T09:18:00Z">
        <w:r w:rsidR="00FC6227">
          <w:t>P</w:t>
        </w:r>
      </w:ins>
      <w:r>
        <w:t>rojection-based LRPs have the potential to overcome one key short-coming of the logistic regression-based LRP; they do not require the assumption that historic conditions represent current (or future) conditions as is required for the logistic regression-based approach. Instead, users have the ability to specify model structure and parameter estimates, as well as their uncertainties, that reflect the best-available science on current (or future) dynamics, to the extent that this information is available.</w:t>
      </w:r>
    </w:p>
    <w:p w14:paraId="3F9FC54B" w14:textId="77777777" w:rsidR="00266FBB" w:rsidRDefault="00933094">
      <w:pPr>
        <w:pStyle w:val="BodyText"/>
      </w:pPr>
      <w:r>
        <w:t xml:space="preserve">Within both the logistic regression- and projection-based LRP estimation routines, we characterize annual CU status using a single metric, spawner abundances relative to benchmarks instead of using the multidimensional approach used by the Salmon Scanner. While in theory, estimates of CU status used in the aggregate abundance-based methods could be derived from the Salmon Scanner, we found little evidence of a statistical relationship between </w:t>
      </w:r>
      <w:del w:id="46" w:author="DFO" w:date="2021-12-22T09:19:00Z">
        <w:r w:rsidDel="00FC6227">
          <w:delText xml:space="preserve">between </w:delText>
        </w:r>
      </w:del>
      <w:r>
        <w:t>Salmon Scanner statuses for CUs and aggregate spawner abundances for the one case study where we considered this approach, Interior Fraser Coho. In addition, projection-based LRPs are derived from an equilibrium model that does not incorporate temporal dynamics required for assessment of trends in the Salmon Scanner Tool. As a result, we rely on status estimated from a single lower benchmark metric (e.g., S) rather than the Salmon Scanner to develop aggregate abundance-based LRPs in our case studies. We provide further discussion of this result within the Interior Fraser Coho case study section of this paper.</w:t>
      </w:r>
    </w:p>
    <w:p w14:paraId="6F60B74B" w14:textId="77777777" w:rsidR="00266FBB" w:rsidRDefault="00933094">
      <w:pPr>
        <w:pStyle w:val="BodyText"/>
      </w:pPr>
      <w:r>
        <w:t xml:space="preserve">In addition, we characterize annual CU status using raw annual spawner abundances instead of generational averages when estimating aggregate abundance-based LRPs. This approach is based on preliminary analyses of the logistic regression-based method that showed using raw spawner abundances improved the spread in the data used to establish a relationship between CU status and aggregate spawning abundance. Furthermore, using generational means in the logistic regression-based approach led to considerable autocorrelation in the aggregate abundance time series, violating assumptions of the logistic regression. We therefore used </w:t>
      </w:r>
      <w:commentRangeStart w:id="47"/>
      <w:commentRangeStart w:id="48"/>
      <w:r>
        <w:t xml:space="preserve">raw </w:t>
      </w:r>
      <w:commentRangeEnd w:id="47"/>
      <w:r w:rsidR="00FC6227">
        <w:rPr>
          <w:rStyle w:val="CommentReference"/>
        </w:rPr>
        <w:commentReference w:id="47"/>
      </w:r>
      <w:commentRangeEnd w:id="48"/>
      <w:r w:rsidR="003F34B8">
        <w:rPr>
          <w:rStyle w:val="CommentReference"/>
        </w:rPr>
        <w:commentReference w:id="48"/>
      </w:r>
      <w:r>
        <w:t xml:space="preserve">annual spawner abundances within the estimation routines for aggregate abundance-based LRPs. However, we used generational averages of aggregate spawner abundances when assessing SMU-level status relative to the aggregate abundance-based LRPs to reduce </w:t>
      </w:r>
      <w:commentRangeStart w:id="49"/>
      <w:commentRangeStart w:id="50"/>
      <w:r>
        <w:t xml:space="preserve">noise </w:t>
      </w:r>
      <w:commentRangeEnd w:id="49"/>
      <w:r w:rsidR="00C037C1">
        <w:rPr>
          <w:rStyle w:val="CommentReference"/>
        </w:rPr>
        <w:commentReference w:id="49"/>
      </w:r>
      <w:commentRangeEnd w:id="50"/>
      <w:r w:rsidR="003F34B8">
        <w:rPr>
          <w:rStyle w:val="CommentReference"/>
        </w:rPr>
        <w:commentReference w:id="50"/>
      </w:r>
      <w:r>
        <w:t xml:space="preserve">in annual decisions about whether an LRP had been breached related to variability in cohorts within a generation. The decision to use generational averages of aggregate spawner abundances when determining whether an LRP is breached is consistent with the approach used for proportion-based LRPs. In both cases, the underlying metric being used to determine SMU status (either aggregate abundance or CU-level status of component CUs for the proportion-based approach) is based on generational-averaged values in order to reduce annual </w:t>
      </w:r>
      <w:commentRangeStart w:id="51"/>
      <w:commentRangeStart w:id="52"/>
      <w:r>
        <w:t xml:space="preserve">fluctuations </w:t>
      </w:r>
      <w:commentRangeEnd w:id="51"/>
      <w:r w:rsidR="00C037C1">
        <w:rPr>
          <w:rStyle w:val="CommentReference"/>
        </w:rPr>
        <w:commentReference w:id="51"/>
      </w:r>
      <w:commentRangeEnd w:id="52"/>
      <w:r w:rsidR="003F34B8">
        <w:rPr>
          <w:rStyle w:val="CommentReference"/>
        </w:rPr>
        <w:commentReference w:id="52"/>
      </w:r>
      <w:r>
        <w:t xml:space="preserve">in status related to </w:t>
      </w:r>
      <w:commentRangeStart w:id="53"/>
      <w:commentRangeStart w:id="54"/>
      <w:r>
        <w:t>independent cohorts within a generation</w:t>
      </w:r>
      <w:commentRangeEnd w:id="53"/>
      <w:r w:rsidR="00C037C1">
        <w:rPr>
          <w:rStyle w:val="CommentReference"/>
        </w:rPr>
        <w:commentReference w:id="53"/>
      </w:r>
      <w:commentRangeEnd w:id="54"/>
      <w:r w:rsidR="003F34B8">
        <w:rPr>
          <w:rStyle w:val="CommentReference"/>
        </w:rPr>
        <w:commentReference w:id="54"/>
      </w:r>
      <w:r>
        <w:t>.</w:t>
      </w:r>
    </w:p>
    <w:p w14:paraId="6C64AB69" w14:textId="77777777" w:rsidR="00266FBB" w:rsidRPr="00E51158" w:rsidRDefault="00933094">
      <w:pPr>
        <w:pStyle w:val="Heading3"/>
        <w:rPr>
          <w:lang w:val="en-US"/>
        </w:rPr>
      </w:pPr>
      <w:bookmarkStart w:id="55" w:name="logisticMethods"/>
      <w:r w:rsidRPr="00E51158">
        <w:rPr>
          <w:lang w:val="en-US"/>
        </w:rPr>
        <w:t>2.3.1</w:t>
      </w:r>
      <w:r w:rsidRPr="00E51158">
        <w:rPr>
          <w:lang w:val="en-US"/>
        </w:rPr>
        <w:tab/>
        <w:t>Logistic regression-based LRPs</w:t>
      </w:r>
      <w:bookmarkEnd w:id="55"/>
    </w:p>
    <w:p w14:paraId="6D10BC06" w14:textId="77777777" w:rsidR="00266FBB" w:rsidRDefault="00933094">
      <w:r>
        <w:t>Logistic regression-based LRPs (also called Logistic regression LRPs) are derived from an empirically estimated relationship between CU-level status and aggregate SMU abundance. Using this approach, the LRP represents the aggregate abundance level that has historically been associated with a given probability of 100% of CUs having status above a selected lower benchmark. For each year of observed data, CU-level status is quantified as a Bernoulli variable: 1 (success) = all CUs have estimated status greater than their lower benchmark (LBM) and 0 (failure) = all CUs did not have status &gt; LBM. A logistic regression is then fit to these outcomes to predict the probability that all CUs will have status &gt; LBM as a function of aggregate SMU spawner abundance using the logistic regression equation:</w:t>
      </w:r>
    </w:p>
    <w:p w14:paraId="360A2D23" w14:textId="77777777" w:rsidR="00266FBB" w:rsidRPr="00E51158" w:rsidRDefault="00933094">
      <w:pPr>
        <w:pStyle w:val="BodyText"/>
        <w:rPr>
          <w:lang w:val="fr-FR"/>
        </w:rPr>
      </w:pPr>
      <m:oMathPara>
        <m:oMathParaPr>
          <m:jc m:val="center"/>
        </m:oMathParaPr>
        <m:oMath>
          <m:r>
            <m:rPr>
              <m:nor/>
            </m:rPr>
            <w:rPr>
              <w:lang w:val="fr-FR"/>
            </w:rPr>
            <w:lastRenderedPageBreak/>
            <m:t>log</m:t>
          </m:r>
          <m:r>
            <w:rPr>
              <w:rFonts w:ascii="Cambria Math" w:hAnsi="Cambria Math"/>
              <w:lang w:val="fr-FR"/>
            </w:rPr>
            <m:t>(</m:t>
          </m:r>
          <m:f>
            <m:fPr>
              <m:ctrlPr>
                <w:rPr>
                  <w:rFonts w:ascii="Cambria Math" w:hAnsi="Cambria Math"/>
                </w:rPr>
              </m:ctrlPr>
            </m:fPr>
            <m:num>
              <m:r>
                <w:rPr>
                  <w:rFonts w:ascii="Cambria Math" w:hAnsi="Cambria Math"/>
                </w:rPr>
                <m:t>p</m:t>
              </m:r>
            </m:num>
            <m:den>
              <m:r>
                <w:rPr>
                  <w:rFonts w:ascii="Cambria Math" w:hAnsi="Cambria Math"/>
                  <w:lang w:val="fr-FR"/>
                </w:rPr>
                <m:t>1-</m:t>
              </m:r>
              <m:r>
                <w:rPr>
                  <w:rFonts w:ascii="Cambria Math" w:hAnsi="Cambria Math"/>
                </w:rPr>
                <m:t>p</m:t>
              </m:r>
            </m:den>
          </m:f>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0</m:t>
              </m:r>
            </m:sub>
          </m:sSub>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1</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  (2.1)</m:t>
          </m:r>
        </m:oMath>
      </m:oMathPara>
    </w:p>
    <w:p w14:paraId="3F727467" w14:textId="77777777" w:rsidR="00266FBB" w:rsidRDefault="00933094">
      <w:r>
        <w:t xml:space="preserve">where, </w:t>
      </w:r>
      <m:oMath>
        <m:r>
          <w:rPr>
            <w:rFonts w:ascii="Cambria Math" w:hAnsi="Cambria Math"/>
          </w:rPr>
          <m:t>p</m:t>
        </m:r>
      </m:oMath>
      <w:r>
        <w:t xml:space="preserve"> is probability,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are estimated logistic regression parameters and </w:t>
      </w:r>
      <m:oMath>
        <m:sSub>
          <m:sSubPr>
            <m:ctrlPr>
              <w:rPr>
                <w:rFonts w:ascii="Cambria Math" w:hAnsi="Cambria Math"/>
              </w:rPr>
            </m:ctrlPr>
          </m:sSubPr>
          <m:e>
            <m:r>
              <w:rPr>
                <w:rFonts w:ascii="Cambria Math" w:hAnsi="Cambria Math"/>
              </w:rPr>
              <m:t>S</m:t>
            </m:r>
          </m:e>
          <m:sub>
            <m:r>
              <w:rPr>
                <w:rFonts w:ascii="Cambria Math" w:hAnsi="Cambria Math"/>
              </w:rPr>
              <m:t>i,t</m:t>
            </m:r>
          </m:sub>
        </m:sSub>
      </m:oMath>
      <w:r>
        <w:t xml:space="preserve"> is spawner abundance to CU </w:t>
      </w:r>
      <m:oMath>
        <m:r>
          <w:rPr>
            <w:rFonts w:ascii="Cambria Math" w:hAnsi="Cambria Math"/>
          </w:rPr>
          <m:t>i</m:t>
        </m:r>
      </m:oMath>
      <w:r>
        <w:t xml:space="preserve"> in year </w:t>
      </w:r>
      <m:oMath>
        <m:r>
          <w:rPr>
            <w:rFonts w:ascii="Cambria Math" w:hAnsi="Cambria Math"/>
          </w:rPr>
          <m:t>t</m:t>
        </m:r>
      </m:oMath>
      <w:r>
        <w:t xml:space="preserve">. Equation (2.1) is then re-arranged to calculate the LRP as the aggregate spawner abundance associated with the pre-specified probability threshold of </w:t>
      </w:r>
      <m:oMath>
        <m:sSup>
          <m:sSupPr>
            <m:ctrlPr>
              <w:rPr>
                <w:rFonts w:ascii="Cambria Math" w:hAnsi="Cambria Math"/>
              </w:rPr>
            </m:ctrlPr>
          </m:sSupPr>
          <m:e>
            <m:r>
              <w:rPr>
                <w:rFonts w:ascii="Cambria Math" w:hAnsi="Cambria Math"/>
              </w:rPr>
              <m:t>p</m:t>
            </m:r>
          </m:e>
          <m:sup>
            <m:r>
              <w:rPr>
                <w:rFonts w:ascii="Cambria Math" w:hAnsi="Cambria Math"/>
              </w:rPr>
              <m:t>*</m:t>
            </m:r>
          </m:sup>
        </m:sSup>
      </m:oMath>
      <w:r>
        <w:t>,</w:t>
      </w:r>
    </w:p>
    <w:p w14:paraId="24E86158" w14:textId="77777777" w:rsidR="00266FBB" w:rsidRDefault="00933094">
      <w:pPr>
        <w:pStyle w:val="BodyText"/>
      </w:pPr>
      <m:oMathPara>
        <m:oMathParaPr>
          <m:jc m:val="center"/>
        </m:oMathParaPr>
        <m:oMath>
          <m:r>
            <w:rPr>
              <w:rFonts w:ascii="Cambria Math" w:hAnsi="Cambria Math"/>
            </w:rPr>
            <m:t>LRP=</m:t>
          </m:r>
          <m:f>
            <m:fPr>
              <m:ctrlPr>
                <w:rPr>
                  <w:rFonts w:ascii="Cambria Math" w:hAnsi="Cambria Math"/>
                </w:rPr>
              </m:ctrlPr>
            </m:fPr>
            <m:num>
              <m:r>
                <w:rPr>
                  <w:rFonts w:ascii="Cambria Math" w:hAnsi="Cambria Math"/>
                </w:rPr>
                <m:t>log(</m:t>
              </m:r>
              <m:f>
                <m:fPr>
                  <m:ctrlPr>
                    <w:rPr>
                      <w:rFonts w:ascii="Cambria Math" w:hAnsi="Cambria Math"/>
                    </w:rPr>
                  </m:ctrlPr>
                </m:fPr>
                <m:num>
                  <m:sSup>
                    <m:sSupPr>
                      <m:ctrlPr>
                        <w:rPr>
                          <w:rFonts w:ascii="Cambria Math" w:hAnsi="Cambria Math"/>
                        </w:rPr>
                      </m:ctrlPr>
                    </m:sSupPr>
                    <m:e>
                      <m:r>
                        <w:rPr>
                          <w:rFonts w:ascii="Cambria Math" w:hAnsi="Cambria Math"/>
                        </w:rPr>
                        <m:t>p</m:t>
                      </m:r>
                    </m:e>
                    <m:sup>
                      <m:r>
                        <w:rPr>
                          <w:rFonts w:ascii="Cambria Math" w:hAnsi="Cambria Math"/>
                        </w:rPr>
                        <m:t>*</m:t>
                      </m:r>
                    </m:sup>
                  </m:sSup>
                </m:num>
                <m:den>
                  <m:r>
                    <w:rPr>
                      <w:rFonts w:ascii="Cambria Math" w:hAnsi="Cambria Math"/>
                    </w:rPr>
                    <m:t>1-</m:t>
                  </m:r>
                  <m:sSup>
                    <m:sSupPr>
                      <m:ctrlPr>
                        <w:rPr>
                          <w:rFonts w:ascii="Cambria Math" w:hAnsi="Cambria Math"/>
                        </w:rPr>
                      </m:ctrlPr>
                    </m:sSupPr>
                    <m:e>
                      <m:r>
                        <w:rPr>
                          <w:rFonts w:ascii="Cambria Math" w:hAnsi="Cambria Math"/>
                        </w:rPr>
                        <m:t>p</m:t>
                      </m:r>
                    </m:e>
                    <m:sup>
                      <m:r>
                        <w:rPr>
                          <w:rFonts w:ascii="Cambria Math" w:hAnsi="Cambria Math"/>
                        </w:rPr>
                        <m:t>*</m:t>
                      </m:r>
                    </m:sup>
                  </m:sSup>
                </m:den>
              </m:f>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num>
            <m:den>
              <m:sSub>
                <m:sSubPr>
                  <m:ctrlPr>
                    <w:rPr>
                      <w:rFonts w:ascii="Cambria Math" w:hAnsi="Cambria Math"/>
                    </w:rPr>
                  </m:ctrlPr>
                </m:sSubPr>
                <m:e>
                  <m:r>
                    <w:rPr>
                      <w:rFonts w:ascii="Cambria Math" w:hAnsi="Cambria Math"/>
                    </w:rPr>
                    <m:t>B</m:t>
                  </m:r>
                </m:e>
                <m:sub>
                  <m:r>
                    <w:rPr>
                      <w:rFonts w:ascii="Cambria Math" w:hAnsi="Cambria Math"/>
                    </w:rPr>
                    <m:t>1</m:t>
                  </m:r>
                </m:sub>
              </m:sSub>
            </m:den>
          </m:f>
          <m:r>
            <w:rPr>
              <w:rFonts w:ascii="Cambria Math" w:hAnsi="Cambria Math"/>
            </w:rPr>
            <m:t>  (2.2)</m:t>
          </m:r>
        </m:oMath>
      </m:oMathPara>
    </w:p>
    <w:p w14:paraId="01EB4337" w14:textId="77777777" w:rsidR="00266FBB" w:rsidRDefault="00933094">
      <w:r>
        <w:t xml:space="preserve">Annual spawner abundances at both the CU and SMU level for this analysis are on the raw scale (i.e., no generational averaging applied). An example logistic regression fit is shown in Figure 2.2. We show the estimation of LRPs based on this fit for four possible probability thresholds: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0.5, 0.66, 0.90, and 0.99. For each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level, LRP estimates represent the aggregate abundance that is associated with that probability of all CUs having status greater than their LBM. LRPs were calculated from parameters of the logistic regression model (Eqn. (2.2)), with uncertainty in the LRP quantified based on a 95% confidence interval on the maximum likelihood estimate, MLE.</w:t>
      </w:r>
    </w:p>
    <w:p w14:paraId="397E4B14" w14:textId="77777777" w:rsidR="00266FBB" w:rsidRDefault="00933094">
      <w:r>
        <w:rPr>
          <w:noProof/>
        </w:rPr>
        <w:drawing>
          <wp:inline distT="0" distB="0" distL="0" distR="0" wp14:anchorId="359B920C" wp14:editId="2C3EABB4">
            <wp:extent cx="3669832" cy="2752374"/>
            <wp:effectExtent l="0" t="0" r="0" b="0"/>
            <wp:docPr id="2" name="Picture" descr="Figure 2.2: Logistic regression fit to annual Bernoulli data to predict the probability of all CUs being above their lower benchmark (LBM) as a function of aggregate SMU abundance. Each black dot represent a year in the observed time series as a Bernoulli indicator showing whether the requirement of all CUs above their LBM was met (success = 1) or not (failure = 0) as a function of aggregate spawning abundance to the SMU. The black solid line is the maximum likelihood model fit to indicator data, and the grey shaded region shows the 95% confidence interval around the fit model. Coloured lines illustrate aggregate abundance LRPs for 4 different probability thresholds: p* = 0.5 (yellow), 0.66 (blue), 0.90 (green), and 0.99 (orange) probability that all CUs &gt; LBM. Horizontal dotted lines intersect the y-axis at each probability threshold, while the solid vertical lines show the corresponding aggregate escapement that will represent the LRP."/>
            <wp:cNvGraphicFramePr/>
            <a:graphic xmlns:a="http://schemas.openxmlformats.org/drawingml/2006/main">
              <a:graphicData uri="http://schemas.openxmlformats.org/drawingml/2006/picture">
                <pic:pic xmlns:pic="http://schemas.openxmlformats.org/drawingml/2006/picture">
                  <pic:nvPicPr>
                    <pic:cNvPr id="0" name="Picture" descr="figure/methods-Example-LogisticLRP.png"/>
                    <pic:cNvPicPr>
                      <a:picLocks noChangeAspect="1" noChangeArrowheads="1"/>
                    </pic:cNvPicPr>
                  </pic:nvPicPr>
                  <pic:blipFill>
                    <a:blip r:embed="rId11"/>
                    <a:stretch>
                      <a:fillRect/>
                    </a:stretch>
                  </pic:blipFill>
                  <pic:spPr bwMode="auto">
                    <a:xfrm>
                      <a:off x="0" y="0"/>
                      <a:ext cx="3669832" cy="2752374"/>
                    </a:xfrm>
                    <a:prstGeom prst="rect">
                      <a:avLst/>
                    </a:prstGeom>
                    <a:noFill/>
                    <a:ln w="9525">
                      <a:noFill/>
                      <a:headEnd/>
                      <a:tailEnd/>
                    </a:ln>
                  </pic:spPr>
                </pic:pic>
              </a:graphicData>
            </a:graphic>
          </wp:inline>
        </w:drawing>
      </w:r>
    </w:p>
    <w:p w14:paraId="3D131DA7" w14:textId="77777777" w:rsidR="00266FBB" w:rsidRDefault="00933094">
      <w:r>
        <w:t>Figure 2.2: Logistic regression fit to annual Bernoulli data to predict the probability of all CUs being above their lower benchmark (LBM) as a function of aggregate SMU abundance. Each black dot represent a year in the observed time series as a Bernoulli indicator showing whether the requirement of all CUs above their LBM was met (success = 1) or not (failure = 0) as a function of aggregate spawning abundance to the SMU. The black solid line is the maximum likelihood model fit to indicator data, and the grey shaded region shows the 95% confidence interval around the fit model. Coloured lines illustrate aggregate abundance LRPs for 4 different probability thresholds: p* = 0.5 (yellow), 0.66 (blue), 0.90 (green), and 0.99 (orange) probability that all CUs &gt; LBM. Horizontal dotted lines intersect the y-axis at each probability threshold, while the solid vertical lines show the corresponding aggregate escapement that will represent the LRP.</w:t>
      </w:r>
    </w:p>
    <w:p w14:paraId="216562EA" w14:textId="77777777" w:rsidR="00266FBB" w:rsidRDefault="00933094">
      <w:pPr>
        <w:pStyle w:val="BodyText"/>
      </w:pPr>
      <w:r>
        <w:t xml:space="preserve">We initially considered an alternative approach to logistic regression in which the LRP represents the aggregate abundance that has historically been associated with a pre-specified </w:t>
      </w:r>
      <w:r>
        <w:lastRenderedPageBreak/>
        <w:t xml:space="preserve">proportion of CUs being above their lower benchmark. Using this approach, CU-level status was quantified as the number or CUs with status &gt; LBM for each year of observed data. A logistic regression was then fit to predict the proportion of CUs with status &gt; LBM as a function of aggregate spawner abundance to the SMU (i.e., abundance from nCUs combined). We do not present this method for our case studies, however, due to inherent limitations when the required proportion of CUs above their lower benchmarks is 100%. Equation (2.2) cannot be solved directly for a threshold proportion of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100%, and LRP estimates were highly sensitive to the choice of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value used as a proxy. Using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99% vs.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99.9% vs.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99.99% gave very different LRP estimates.</w:t>
      </w:r>
    </w:p>
    <w:p w14:paraId="49907D47" w14:textId="77777777" w:rsidR="00266FBB" w:rsidRDefault="00933094">
      <w:pPr>
        <w:pStyle w:val="BodyText"/>
      </w:pPr>
      <w:r>
        <w:t xml:space="preserve">The logistic regression model was implemented in TMB (Kristensen et al. </w:t>
      </w:r>
      <w:hyperlink w:anchor="X9fda6dcb8957dc3010b781e0e341d7ffc02749b">
        <w:r>
          <w:rPr>
            <w:rStyle w:val="Hyperlink"/>
          </w:rPr>
          <w:t>2016</w:t>
        </w:r>
      </w:hyperlink>
      <w:r>
        <w:t>). The model was statistically integrated, i.e., both the CU-specific lower benchmarks (S) and the SMU logistic regression parameters were estimated within the same statistical model. The integrated approach allowed for the propagation of uncertainty in parameter estimates from the CU level to the SMU level, resulting in uncertainty intervals that better capture underlying uncertainty in benchmarks as well as the logistic model fit.</w:t>
      </w:r>
    </w:p>
    <w:p w14:paraId="4722F791" w14:textId="77777777" w:rsidR="00266FBB" w:rsidRDefault="00933094">
      <w:pPr>
        <w:pStyle w:val="Heading5"/>
      </w:pPr>
      <w:bookmarkStart w:id="56" w:name="logistic-regression-model-diagnostics"/>
      <w:r>
        <w:t>2.3.1.0.1</w:t>
      </w:r>
      <w:r>
        <w:tab/>
        <w:t>Logistic Regression Model Diagnostics</w:t>
      </w:r>
      <w:bookmarkEnd w:id="56"/>
    </w:p>
    <w:p w14:paraId="2380494C" w14:textId="77777777" w:rsidR="00266FBB" w:rsidRDefault="00933094">
      <w:r>
        <w:t>There are several assumptions associated with logistic regression, three of which are relevant for our application to LRPs and are listed below. Model diagnostics were applied to evaluate the extent to which those assumptions were met, as well as statistical significance of model coefficients, goodness-of-fit, and classification accuracy of LRPs developed from the logistic regression. The three assumptions are as follows:</w:t>
      </w:r>
    </w:p>
    <w:p w14:paraId="0B88B75D" w14:textId="77777777" w:rsidR="00266FBB" w:rsidRDefault="00933094">
      <w:pPr>
        <w:numPr>
          <w:ilvl w:val="0"/>
          <w:numId w:val="31"/>
        </w:numPr>
      </w:pPr>
      <w:r>
        <w:t>The relationship between aggregate abundance and log-odds (the logarithm of the odds of all CUs being above their lower benchmark) is linear.</w:t>
      </w:r>
    </w:p>
    <w:p w14:paraId="16EF1A98" w14:textId="77777777" w:rsidR="00266FBB" w:rsidRDefault="00933094">
      <w:pPr>
        <w:numPr>
          <w:ilvl w:val="0"/>
          <w:numId w:val="31"/>
        </w:numPr>
      </w:pPr>
      <w:r>
        <w:t>The observations are independent of each other (i.e., residuals are not autocorrelated).</w:t>
      </w:r>
    </w:p>
    <w:p w14:paraId="6DDBE859" w14:textId="77777777" w:rsidR="00266FBB" w:rsidRDefault="00933094">
      <w:pPr>
        <w:numPr>
          <w:ilvl w:val="0"/>
          <w:numId w:val="31"/>
        </w:numPr>
      </w:pPr>
      <w:r>
        <w:t>There are no influential outliers.</w:t>
      </w:r>
    </w:p>
    <w:p w14:paraId="286D81D7" w14:textId="77777777" w:rsidR="00266FBB" w:rsidRDefault="00933094">
      <w:r>
        <w:rPr>
          <w:b/>
        </w:rPr>
        <w:t>Evaluating assumption of linearity (Assumption 1)</w:t>
      </w:r>
    </w:p>
    <w:p w14:paraId="0C1AD0FA" w14:textId="77777777" w:rsidR="00266FBB" w:rsidRDefault="00933094">
      <w:pPr>
        <w:pStyle w:val="BodyText"/>
      </w:pPr>
      <w:r>
        <w:t>A Box-Tidwell test was used to evaluate linearity by assessing the significance of an additional interaction term in the logistic regression,</w:t>
      </w:r>
    </w:p>
    <w:p w14:paraId="7BCFBF50" w14:textId="77777777" w:rsidR="00266FBB" w:rsidRPr="00E51158" w:rsidRDefault="00933094">
      <w:pPr>
        <w:pStyle w:val="BodyText"/>
        <w:rPr>
          <w:lang w:val="fr-FR"/>
        </w:rPr>
      </w:pPr>
      <m:oMathPara>
        <m:oMathParaPr>
          <m:jc m:val="center"/>
        </m:oMathParaPr>
        <m:oMath>
          <m:r>
            <m:rPr>
              <m:nor/>
            </m:rPr>
            <w:rPr>
              <w:lang w:val="fr-FR"/>
            </w:rPr>
            <m:t>log</m:t>
          </m:r>
          <m:r>
            <w:rPr>
              <w:rFonts w:ascii="Cambria Math" w:hAnsi="Cambria Math"/>
              <w:lang w:val="fr-FR"/>
            </w:rPr>
            <m:t>(</m:t>
          </m:r>
          <m:f>
            <m:fPr>
              <m:ctrlPr>
                <w:rPr>
                  <w:rFonts w:ascii="Cambria Math" w:hAnsi="Cambria Math"/>
                </w:rPr>
              </m:ctrlPr>
            </m:fPr>
            <m:num>
              <m:r>
                <w:rPr>
                  <w:rFonts w:ascii="Cambria Math" w:hAnsi="Cambria Math"/>
                </w:rPr>
                <m:t>p</m:t>
              </m:r>
            </m:num>
            <m:den>
              <m:r>
                <w:rPr>
                  <w:rFonts w:ascii="Cambria Math" w:hAnsi="Cambria Math"/>
                  <w:lang w:val="fr-FR"/>
                </w:rPr>
                <m:t>1-</m:t>
              </m:r>
              <m:r>
                <w:rPr>
                  <w:rFonts w:ascii="Cambria Math" w:hAnsi="Cambria Math"/>
                </w:rPr>
                <m:t>p</m:t>
              </m:r>
            </m:den>
          </m:f>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0</m:t>
              </m:r>
            </m:sub>
          </m:sSub>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1</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2</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m:t>
          </m:r>
          <m:r>
            <m:rPr>
              <m:nor/>
            </m:rPr>
            <w:rPr>
              <w:lang w:val="fr-FR"/>
            </w:rPr>
            <m:t>log</m:t>
          </m:r>
          <m:r>
            <w:rPr>
              <w:rFonts w:ascii="Cambria Math" w:hAnsi="Cambria Math"/>
              <w:lang w:val="fr-FR"/>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)  (2.3)</m:t>
          </m:r>
        </m:oMath>
      </m:oMathPara>
    </w:p>
    <w:p w14:paraId="6BEB5E9D" w14:textId="77777777" w:rsidR="00266FBB" w:rsidRDefault="00933094">
      <w:r>
        <w:t xml:space="preserve">A significant interaction term </w:t>
      </w:r>
      <m:oMath>
        <m:sSub>
          <m:sSubPr>
            <m:ctrlPr>
              <w:rPr>
                <w:rFonts w:ascii="Cambria Math" w:hAnsi="Cambria Math"/>
              </w:rPr>
            </m:ctrlPr>
          </m:sSubPr>
          <m:e>
            <m:r>
              <w:rPr>
                <w:rFonts w:ascii="Cambria Math" w:hAnsi="Cambria Math"/>
              </w:rPr>
              <m:t>B</m:t>
            </m:r>
          </m:e>
          <m:sub>
            <m:r>
              <w:rPr>
                <w:rFonts w:ascii="Cambria Math" w:hAnsi="Cambria Math"/>
              </w:rPr>
              <m:t>2</m:t>
            </m:r>
          </m:sub>
        </m:sSub>
      </m:oMath>
      <w:r>
        <w:t xml:space="preserve">, indicates a non-linear relationship between aggregate abundance and log-odds, violating this assumption (Fox </w:t>
      </w:r>
      <w:hyperlink w:anchor="ref-foxAppliedRegressionAnalysis2016">
        <w:r>
          <w:rPr>
            <w:rStyle w:val="Hyperlink"/>
          </w:rPr>
          <w:t>2016</w:t>
        </w:r>
      </w:hyperlink>
      <w:r>
        <w:t>).</w:t>
      </w:r>
    </w:p>
    <w:p w14:paraId="3F99A54C" w14:textId="77777777" w:rsidR="00266FBB" w:rsidRDefault="00933094">
      <w:pPr>
        <w:pStyle w:val="BodyText"/>
      </w:pPr>
      <w:r>
        <w:rPr>
          <w:b/>
        </w:rPr>
        <w:t>Evaluating independence (Assumption 2)</w:t>
      </w:r>
    </w:p>
    <w:p w14:paraId="04671C9F" w14:textId="77777777" w:rsidR="00266FBB" w:rsidRDefault="00933094">
      <w:pPr>
        <w:pStyle w:val="BodyText"/>
      </w:pPr>
      <w:r>
        <w:t xml:space="preserve">Deviance residuals, </w:t>
      </w:r>
      <m:oMath>
        <m:r>
          <w:rPr>
            <w:rFonts w:ascii="Cambria Math" w:hAnsi="Cambria Math"/>
          </w:rPr>
          <m:t>d</m:t>
        </m:r>
      </m:oMath>
      <w:r>
        <w:t>, were estimated for each year,</w:t>
      </w:r>
    </w:p>
    <w:p w14:paraId="02C1A23C" w14:textId="77777777" w:rsidR="00266FBB" w:rsidRPr="00E51158" w:rsidRDefault="00933094">
      <w:pPr>
        <w:pStyle w:val="BodyText"/>
        <w:rPr>
          <w:lang w:val="fr-FR"/>
        </w:rPr>
      </w:pPr>
      <m:oMathPara>
        <m:oMathParaPr>
          <m:jc m:val="center"/>
        </m:oMathParaPr>
        <m:oMath>
          <m:r>
            <w:rPr>
              <w:rFonts w:ascii="Cambria Math" w:hAnsi="Cambria Math"/>
            </w:rPr>
            <m:t>d</m:t>
          </m:r>
          <m:r>
            <w:rPr>
              <w:rFonts w:ascii="Cambria Math" w:hAnsi="Cambria Math"/>
              <w:lang w:val="fr-FR"/>
            </w:rPr>
            <m:t>=±</m:t>
          </m:r>
          <m:rad>
            <m:radPr>
              <m:degHide m:val="1"/>
              <m:ctrlPr>
                <w:rPr>
                  <w:rFonts w:ascii="Cambria Math" w:hAnsi="Cambria Math"/>
                </w:rPr>
              </m:ctrlPr>
            </m:radPr>
            <m:deg/>
            <m:e>
              <m:r>
                <w:rPr>
                  <w:rFonts w:ascii="Cambria Math" w:hAnsi="Cambria Math"/>
                  <w:lang w:val="fr-FR"/>
                </w:rPr>
                <m:t>-2(</m:t>
              </m:r>
              <m:r>
                <w:rPr>
                  <w:rFonts w:ascii="Cambria Math" w:hAnsi="Cambria Math"/>
                </w:rPr>
                <m:t>y</m:t>
              </m:r>
              <m:r>
                <m:rPr>
                  <m:nor/>
                </m:rPr>
                <w:rPr>
                  <w:lang w:val="fr-FR"/>
                </w:rPr>
                <m:t>log</m:t>
              </m:r>
              <m:r>
                <w:rPr>
                  <w:rFonts w:ascii="Cambria Math" w:hAnsi="Cambria Math"/>
                  <w:lang w:val="fr-FR"/>
                </w:rPr>
                <m:t>(</m:t>
              </m:r>
              <m:f>
                <m:fPr>
                  <m:ctrlPr>
                    <w:rPr>
                      <w:rFonts w:ascii="Cambria Math" w:hAnsi="Cambria Math"/>
                    </w:rPr>
                  </m:ctrlPr>
                </m:fPr>
                <m:num>
                  <m:r>
                    <w:rPr>
                      <w:rFonts w:ascii="Cambria Math" w:hAnsi="Cambria Math"/>
                    </w:rPr>
                    <m:t>μ</m:t>
                  </m:r>
                </m:num>
                <m:den>
                  <m:r>
                    <w:rPr>
                      <w:rFonts w:ascii="Cambria Math" w:hAnsi="Cambria Math"/>
                    </w:rPr>
                    <m:t>y</m:t>
                  </m:r>
                </m:den>
              </m:f>
              <m:r>
                <w:rPr>
                  <w:rFonts w:ascii="Cambria Math" w:hAnsi="Cambria Math"/>
                  <w:lang w:val="fr-FR"/>
                </w:rPr>
                <m:t>)+(1-</m:t>
              </m:r>
              <m:r>
                <w:rPr>
                  <w:rFonts w:ascii="Cambria Math" w:hAnsi="Cambria Math"/>
                </w:rPr>
                <m:t>y</m:t>
              </m:r>
              <m:r>
                <w:rPr>
                  <w:rFonts w:ascii="Cambria Math" w:hAnsi="Cambria Math"/>
                  <w:lang w:val="fr-FR"/>
                </w:rPr>
                <m:t>)</m:t>
              </m:r>
              <m:r>
                <m:rPr>
                  <m:nor/>
                </m:rPr>
                <w:rPr>
                  <w:lang w:val="fr-FR"/>
                </w:rPr>
                <m:t>log</m:t>
              </m:r>
              <m:r>
                <w:rPr>
                  <w:rFonts w:ascii="Cambria Math" w:hAnsi="Cambria Math"/>
                  <w:lang w:val="fr-FR"/>
                </w:rPr>
                <m:t>(</m:t>
              </m:r>
              <m:f>
                <m:fPr>
                  <m:ctrlPr>
                    <w:rPr>
                      <w:rFonts w:ascii="Cambria Math" w:hAnsi="Cambria Math"/>
                    </w:rPr>
                  </m:ctrlPr>
                </m:fPr>
                <m:num>
                  <m:r>
                    <w:rPr>
                      <w:rFonts w:ascii="Cambria Math" w:hAnsi="Cambria Math"/>
                      <w:lang w:val="fr-FR"/>
                    </w:rPr>
                    <m:t>1-</m:t>
                  </m:r>
                  <m:r>
                    <w:rPr>
                      <w:rFonts w:ascii="Cambria Math" w:hAnsi="Cambria Math"/>
                    </w:rPr>
                    <m:t>μ</m:t>
                  </m:r>
                </m:num>
                <m:den>
                  <m:r>
                    <w:rPr>
                      <w:rFonts w:ascii="Cambria Math" w:hAnsi="Cambria Math"/>
                      <w:lang w:val="fr-FR"/>
                    </w:rPr>
                    <m:t>1-</m:t>
                  </m:r>
                  <m:r>
                    <w:rPr>
                      <w:rFonts w:ascii="Cambria Math" w:hAnsi="Cambria Math"/>
                    </w:rPr>
                    <m:t>y</m:t>
                  </m:r>
                </m:den>
              </m:f>
              <m:r>
                <w:rPr>
                  <w:rFonts w:ascii="Cambria Math" w:hAnsi="Cambria Math"/>
                  <w:lang w:val="fr-FR"/>
                </w:rPr>
                <m:t>))</m:t>
              </m:r>
            </m:e>
          </m:rad>
          <m:r>
            <w:rPr>
              <w:rFonts w:ascii="Cambria Math" w:hAnsi="Cambria Math"/>
              <w:lang w:val="fr-FR"/>
            </w:rPr>
            <m:t>  (2.4)</m:t>
          </m:r>
        </m:oMath>
      </m:oMathPara>
    </w:p>
    <w:p w14:paraId="59797A30" w14:textId="77777777" w:rsidR="00266FBB" w:rsidRDefault="00933094">
      <w:r>
        <w:t xml:space="preserve">where </w:t>
      </w:r>
      <m:oMath>
        <m:r>
          <w:rPr>
            <w:rFonts w:ascii="Cambria Math" w:hAnsi="Cambria Math"/>
          </w:rPr>
          <m:t>μ</m:t>
        </m:r>
      </m:oMath>
      <w:r>
        <w:t xml:space="preserve"> is the predicted probability of all CUs being above their lower benchmark and </w:t>
      </w:r>
      <m:oMath>
        <m:r>
          <w:rPr>
            <w:rFonts w:ascii="Cambria Math" w:hAnsi="Cambria Math"/>
          </w:rPr>
          <m:t>y</m:t>
        </m:r>
      </m:oMath>
      <w:r>
        <w:t xml:space="preserve"> is the observation (1 or 0, indicating all CUs above red or not, respectively), in a given year (Fox </w:t>
      </w:r>
      <w:hyperlink w:anchor="ref-foxAppliedRegressionAnalysis2016">
        <w:r>
          <w:rPr>
            <w:rStyle w:val="Hyperlink"/>
          </w:rPr>
          <w:t>2016</w:t>
        </w:r>
      </w:hyperlink>
      <w:r>
        <w:t xml:space="preserve">). Equation (2.4) reduces to (Ahmad </w:t>
      </w:r>
      <w:hyperlink w:anchor="ref-ahmadDiagnosticResidualOutliers2011">
        <w:r>
          <w:rPr>
            <w:rStyle w:val="Hyperlink"/>
          </w:rPr>
          <w:t>2011</w:t>
        </w:r>
      </w:hyperlink>
      <w:r>
        <w:t>):</w:t>
      </w:r>
    </w:p>
    <w:p w14:paraId="24516B98" w14:textId="77777777" w:rsidR="00266FBB" w:rsidRDefault="00161351">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d=</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m:t>
                          </m:r>
                          <m:rad>
                            <m:radPr>
                              <m:degHide m:val="1"/>
                              <m:ctrlPr>
                                <w:rPr>
                                  <w:rFonts w:ascii="Cambria Math" w:hAnsi="Cambria Math"/>
                                </w:rPr>
                              </m:ctrlPr>
                            </m:radPr>
                            <m:deg/>
                            <m:e>
                              <m:r>
                                <w:rPr>
                                  <w:rFonts w:ascii="Cambria Math" w:hAnsi="Cambria Math"/>
                                </w:rPr>
                                <m:t>-2</m:t>
                              </m:r>
                              <m:r>
                                <m:rPr>
                                  <m:nor/>
                                </m:rPr>
                                <m:t>log</m:t>
                              </m:r>
                              <m:r>
                                <w:rPr>
                                  <w:rFonts w:ascii="Cambria Math" w:hAnsi="Cambria Math"/>
                                </w:rPr>
                                <m:t>(1-μ)</m:t>
                              </m:r>
                            </m:e>
                          </m:rad>
                        </m:e>
                        <m:e>
                          <m:r>
                            <m:rPr>
                              <m:nor/>
                            </m:rPr>
                            <m:t xml:space="preserve">, if </m:t>
                          </m:r>
                          <m:r>
                            <w:rPr>
                              <w:rFonts w:ascii="Cambria Math" w:hAnsi="Cambria Math"/>
                            </w:rPr>
                            <m:t>y=0</m:t>
                          </m:r>
                        </m:e>
                      </m:mr>
                      <m:mr>
                        <m:e>
                          <m:rad>
                            <m:radPr>
                              <m:degHide m:val="1"/>
                              <m:ctrlPr>
                                <w:rPr>
                                  <w:rFonts w:ascii="Cambria Math" w:hAnsi="Cambria Math"/>
                                </w:rPr>
                              </m:ctrlPr>
                            </m:radPr>
                            <m:deg/>
                            <m:e>
                              <m:r>
                                <w:rPr>
                                  <w:rFonts w:ascii="Cambria Math" w:hAnsi="Cambria Math"/>
                                </w:rPr>
                                <m:t>-2</m:t>
                              </m:r>
                              <m:r>
                                <m:rPr>
                                  <m:nor/>
                                </m:rPr>
                                <m:t>log</m:t>
                              </m:r>
                              <m:r>
                                <w:rPr>
                                  <w:rFonts w:ascii="Cambria Math" w:hAnsi="Cambria Math"/>
                                </w:rPr>
                                <m:t>(μ)</m:t>
                              </m:r>
                            </m:e>
                          </m:rad>
                        </m:e>
                        <m:e>
                          <m:r>
                            <m:rPr>
                              <m:nor/>
                            </m:rPr>
                            <m:t xml:space="preserve">, if </m:t>
                          </m:r>
                          <m:r>
                            <w:rPr>
                              <w:rFonts w:ascii="Cambria Math" w:hAnsi="Cambria Math"/>
                            </w:rPr>
                            <m:t>y=1</m:t>
                          </m:r>
                        </m:e>
                      </m:mr>
                    </m:m>
                  </m:e>
                </m:d>
                <m:r>
                  <w:rPr>
                    <w:rFonts w:ascii="Cambria Math" w:hAnsi="Cambria Math"/>
                  </w:rPr>
                  <m:t>  (2.5)</m:t>
                </m:r>
              </m:e>
            </m:mr>
          </m:m>
        </m:oMath>
      </m:oMathPara>
    </w:p>
    <w:p w14:paraId="62995CC4" w14:textId="77777777" w:rsidR="00266FBB" w:rsidRDefault="00933094">
      <w:r>
        <w:lastRenderedPageBreak/>
        <w:t>The magnitude of lag-1 autocorrelation was then estimated among deviance residuals and evaluated for statistical significance.</w:t>
      </w:r>
    </w:p>
    <w:p w14:paraId="3088AE09" w14:textId="77777777" w:rsidR="00266FBB" w:rsidRDefault="00933094">
      <w:pPr>
        <w:pStyle w:val="BodyText"/>
      </w:pPr>
      <w:r>
        <w:rPr>
          <w:b/>
        </w:rPr>
        <w:t>Evaluating outliers (Assumption 3)</w:t>
      </w:r>
    </w:p>
    <w:p w14:paraId="06895927" w14:textId="1640F06A" w:rsidR="00266FBB" w:rsidRDefault="00933094">
      <w:pPr>
        <w:pStyle w:val="BodyText"/>
      </w:pPr>
      <w:r>
        <w:t xml:space="preserve">We recommend identifying influential outliers using leverage statistics where possible. For our case studies, we identified outliers independent of their influence because the software used to estimate model parameters (TMB) does not provide the hat-matrix required to assess influence of individual points. </w:t>
      </w:r>
      <w:commentRangeStart w:id="57"/>
      <w:commentRangeStart w:id="58"/>
      <w:r>
        <w:t>Instead, we focused on identifying</w:t>
      </w:r>
      <w:ins w:id="59" w:author="Holt, Kendra" w:date="2022-01-16T11:38:00Z">
        <w:r w:rsidR="003F34B8">
          <w:t>Lo</w:t>
        </w:r>
      </w:ins>
      <w:r>
        <w:t xml:space="preserve"> outliers based on the general rule of thumb that deviance residuals greater than 2 are considered to be outliers because 95% of the distribution is expected to be within 2 standard deviations of the mean.</w:t>
      </w:r>
      <w:commentRangeEnd w:id="57"/>
      <w:r w:rsidR="00C037C1">
        <w:rPr>
          <w:rStyle w:val="CommentReference"/>
        </w:rPr>
        <w:commentReference w:id="57"/>
      </w:r>
      <w:commentRangeEnd w:id="58"/>
      <w:r w:rsidR="007E3179">
        <w:rPr>
          <w:rStyle w:val="CommentReference"/>
        </w:rPr>
        <w:commentReference w:id="58"/>
      </w:r>
      <w:r>
        <w:t xml:space="preserve"> Further work to identify influential outliers is recommended when other statistical model fitting tools are used.</w:t>
      </w:r>
    </w:p>
    <w:p w14:paraId="5E2DE463" w14:textId="77777777" w:rsidR="00266FBB" w:rsidRDefault="00933094">
      <w:pPr>
        <w:pStyle w:val="BodyText"/>
      </w:pPr>
      <w:r>
        <w:rPr>
          <w:b/>
        </w:rPr>
        <w:t>Statistical significance of model coefficients</w:t>
      </w:r>
    </w:p>
    <w:p w14:paraId="219FA526" w14:textId="77777777" w:rsidR="00266FBB" w:rsidRDefault="00933094">
      <w:pPr>
        <w:pStyle w:val="BodyText"/>
      </w:pPr>
      <w:r>
        <w:t xml:space="preserve">Statistical significance of coefficients was evaluated using the Wald test statistic, calculated from the ratio of the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model coefficient to the standard error of that coefficient, which is assumed to be normally distributed. Test statistics and significance were estimated within TMB (Kristensen et al. </w:t>
      </w:r>
      <w:hyperlink w:anchor="X9fda6dcb8957dc3010b781e0e341d7ffc02749b">
        <w:r>
          <w:rPr>
            <w:rStyle w:val="Hyperlink"/>
          </w:rPr>
          <w:t>2016</w:t>
        </w:r>
      </w:hyperlink>
      <w:r>
        <w:t>).</w:t>
      </w:r>
    </w:p>
    <w:p w14:paraId="048F6DF6" w14:textId="77777777" w:rsidR="00266FBB" w:rsidRDefault="00933094">
      <w:pPr>
        <w:pStyle w:val="BodyText"/>
      </w:pPr>
      <w:r>
        <w:rPr>
          <w:b/>
        </w:rPr>
        <w:t>Goodness-of-fit</w:t>
      </w:r>
    </w:p>
    <w:p w14:paraId="0D7A30F7" w14:textId="77777777" w:rsidR="00266FBB" w:rsidRDefault="00933094">
      <w:pPr>
        <w:pStyle w:val="BodyText"/>
      </w:pPr>
      <w:r>
        <w:t xml:space="preserve">The goodness-of-fit was evaluated by comparing the ratio of residual deviance to null deviance (similar to a likelihood ratio). This ratio is assumed to follow a Chi-square distribution with 1 degree of freedom derived from the difference in the number of parameters between full and null models (1). P-values &lt;0.05 indicate significant lack of fit (Fox </w:t>
      </w:r>
      <w:hyperlink w:anchor="ref-foxAppliedRegressionAnalysis2016">
        <w:r>
          <w:rPr>
            <w:rStyle w:val="Hyperlink"/>
          </w:rPr>
          <w:t>2016</w:t>
        </w:r>
      </w:hyperlink>
      <w:r>
        <w:t>).</w:t>
      </w:r>
    </w:p>
    <w:p w14:paraId="23B528DB" w14:textId="77777777" w:rsidR="00266FBB" w:rsidRDefault="00933094">
      <w:pPr>
        <w:pStyle w:val="BodyText"/>
      </w:pPr>
      <w:r>
        <w:t>In addition, the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was calculated to indicate the ratio of the model fit to the null model without an independent variable (Dobson and Barnett </w:t>
      </w:r>
      <w:hyperlink w:anchor="Xc8c801090eece47d36c210b0f884bb29b5b3d3c">
        <w:r>
          <w:rPr>
            <w:rStyle w:val="Hyperlink"/>
          </w:rPr>
          <w:t>2018</w:t>
        </w:r>
      </w:hyperlink>
      <w:r>
        <w:t>),</w:t>
      </w:r>
    </w:p>
    <w:p w14:paraId="77ED2B14" w14:textId="77777777" w:rsidR="00266FBB" w:rsidRDefault="00933094">
      <w:pPr>
        <w:pStyle w:val="BodyText"/>
      </w:pPr>
      <m:oMathPara>
        <m:oMathParaPr>
          <m:jc m:val="center"/>
        </m:oMathParaPr>
        <m:oMath>
          <m:r>
            <m:rPr>
              <m:nor/>
            </m:rPr>
            <m:t>pseudo-</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t</m:t>
                  </m:r>
                </m:sub>
                <m:sup>
                  <m:r>
                    <w:rPr>
                      <w:rFonts w:ascii="Cambria Math" w:hAnsi="Cambria Math"/>
                    </w:rPr>
                    <m:t>t=nYears</m:t>
                  </m:r>
                </m:sup>
                <m:e>
                  <m:r>
                    <w:rPr>
                      <w:rFonts w:ascii="Cambria Math" w:hAnsi="Cambria Math"/>
                    </w:rPr>
                    <m:t>d</m:t>
                  </m:r>
                </m:e>
              </m:nary>
            </m:num>
            <m:den>
              <m:nary>
                <m:naryPr>
                  <m:chr m:val="∑"/>
                  <m:limLoc m:val="undOvr"/>
                  <m:ctrlPr>
                    <w:rPr>
                      <w:rFonts w:ascii="Cambria Math" w:hAnsi="Cambria Math"/>
                    </w:rPr>
                  </m:ctrlPr>
                </m:naryPr>
                <m:sub>
                  <m:r>
                    <w:rPr>
                      <w:rFonts w:ascii="Cambria Math" w:hAnsi="Cambria Math"/>
                    </w:rPr>
                    <m:t>t</m:t>
                  </m:r>
                </m:sub>
                <m:sup>
                  <m:r>
                    <w:rPr>
                      <w:rFonts w:ascii="Cambria Math" w:hAnsi="Cambria Math"/>
                    </w:rPr>
                    <m:t>t=nYears</m:t>
                  </m:r>
                </m:sup>
                <m:e>
                  <m:sSub>
                    <m:sSubPr>
                      <m:ctrlPr>
                        <w:rPr>
                          <w:rFonts w:ascii="Cambria Math" w:hAnsi="Cambria Math"/>
                        </w:rPr>
                      </m:ctrlPr>
                    </m:sSubPr>
                    <m:e>
                      <m:r>
                        <w:rPr>
                          <w:rFonts w:ascii="Cambria Math" w:hAnsi="Cambria Math"/>
                        </w:rPr>
                        <m:t>d</m:t>
                      </m:r>
                    </m:e>
                    <m:sub>
                      <m:r>
                        <w:rPr>
                          <w:rFonts w:ascii="Cambria Math" w:hAnsi="Cambria Math"/>
                        </w:rPr>
                        <m:t>0</m:t>
                      </m:r>
                    </m:sub>
                  </m:sSub>
                </m:e>
              </m:nary>
            </m:den>
          </m:f>
          <m:r>
            <w:rPr>
              <w:rFonts w:ascii="Cambria Math" w:hAnsi="Cambria Math"/>
            </w:rPr>
            <m:t>  (2.6)</m:t>
          </m:r>
        </m:oMath>
      </m:oMathPara>
    </w:p>
    <w:p w14:paraId="609A9014" w14:textId="77777777" w:rsidR="00266FBB" w:rsidRDefault="00933094">
      <w:r>
        <w:t xml:space="preserve">where </w:t>
      </w:r>
      <m:oMath>
        <m:sSub>
          <m:sSubPr>
            <m:ctrlPr>
              <w:rPr>
                <w:rFonts w:ascii="Cambria Math" w:hAnsi="Cambria Math"/>
              </w:rPr>
            </m:ctrlPr>
          </m:sSubPr>
          <m:e>
            <m:r>
              <w:rPr>
                <w:rFonts w:ascii="Cambria Math" w:hAnsi="Cambria Math"/>
              </w:rPr>
              <m:t>d</m:t>
            </m:r>
          </m:e>
          <m:sub>
            <m:r>
              <w:rPr>
                <w:rFonts w:ascii="Cambria Math" w:hAnsi="Cambria Math"/>
              </w:rPr>
              <m:t>0</m:t>
            </m:r>
          </m:sub>
        </m:sSub>
      </m:oMath>
      <w:r>
        <w:t xml:space="preserve"> are the deviance residuals for the null model. The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a measure of the strength of the relationship between aggregate abundances and probability of all CUs being above their lower benchmarks. Unlike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for linear models, the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does not represent the percentage of variance explained by the model and is not related to the correlation coefficient.</w:t>
      </w:r>
    </w:p>
    <w:p w14:paraId="24964C2C" w14:textId="77777777" w:rsidR="00266FBB" w:rsidRDefault="00933094">
      <w:pPr>
        <w:pStyle w:val="BodyText"/>
      </w:pPr>
      <w:r>
        <w:t>In addition, the length of available time-series will impact the power to detect significant model coefficients, and coefficient estimates may be biased when time-series are short. Peduzzi et al. (</w:t>
      </w:r>
      <w:hyperlink w:anchor="ref-peduzziSimulationStudyNumber1996">
        <w:r>
          <w:rPr>
            <w:rStyle w:val="Hyperlink"/>
          </w:rPr>
          <w:t>1996</w:t>
        </w:r>
      </w:hyperlink>
      <w:r>
        <w:t>) recommend</w:t>
      </w:r>
      <w:ins w:id="60" w:author="DFO" w:date="2021-12-22T09:28:00Z">
        <w:r w:rsidR="00C037C1">
          <w:t>ed</w:t>
        </w:r>
      </w:ins>
      <w:r>
        <w:t xml:space="preserve"> a minimum of 10 data points for the least frequent outcome to avoid biases in model coefficients, based on simulation study of epidemiological data. For example, if the frequency of outcomes were 0.5 and 0.5 (for 0 and 1, respectively), then a sample size of at least 10/0.5 = 20 would be sufficient, and this minimum sample size would be higher if the data were skewed, e.g., if frequency of outcomes were 0.7 and 0.3, the minimum sample size would be 10/0.3 = 33. A similar evaluation of sample sizes to minimize biases in logistic regression-based LRPs for fisheries applications is warranted. Although it is possible to estimate LRPs with lower sample sizes, the risks of biases in model parameters (and LRPs) increases.</w:t>
      </w:r>
    </w:p>
    <w:p w14:paraId="34F505F5" w14:textId="77777777" w:rsidR="00266FBB" w:rsidRDefault="00933094">
      <w:pPr>
        <w:pStyle w:val="BodyText"/>
      </w:pPr>
      <w:r>
        <w:rPr>
          <w:b/>
        </w:rPr>
        <w:t>Classification accuracy of LRPs</w:t>
      </w:r>
    </w:p>
    <w:p w14:paraId="36F256E7" w14:textId="77777777" w:rsidR="00266FBB" w:rsidRDefault="00933094">
      <w:pPr>
        <w:pStyle w:val="BodyText"/>
      </w:pPr>
      <w:r>
        <w:t xml:space="preserve">Classification accuracy was evaluated based on the ratio of successful classifications to total number of data points in the logistic regression, also called the hit ratio. Successful classifications were the number of years when the model successfully predicted that all CUs were above their lower benchmark plus the number years when the model successfully predicted that at least one CU was below its lower benchmark. The hit ratio tends to be biased </w:t>
      </w:r>
      <w:r>
        <w:lastRenderedPageBreak/>
        <w:t>towards optimistic classification rates when computed with the same sample used for fitting the logistic model. Therefore, we also considered an out-of-sample approach to classification accuracy, where the logistic regression was estimated iteratively removing a single data point and the occurrence of successes relative to observations were based on the model that did not contain that data point.</w:t>
      </w:r>
    </w:p>
    <w:p w14:paraId="09FCC007" w14:textId="77777777" w:rsidR="00266FBB" w:rsidRPr="00E51158" w:rsidRDefault="00933094">
      <w:pPr>
        <w:pStyle w:val="Heading3"/>
        <w:rPr>
          <w:lang w:val="en-US"/>
        </w:rPr>
      </w:pPr>
      <w:bookmarkStart w:id="61" w:name="projectedMethods"/>
      <w:r w:rsidRPr="00E51158">
        <w:rPr>
          <w:lang w:val="en-US"/>
        </w:rPr>
        <w:t>2.3.2</w:t>
      </w:r>
      <w:r w:rsidRPr="00E51158">
        <w:rPr>
          <w:lang w:val="en-US"/>
        </w:rPr>
        <w:tab/>
        <w:t>PROJECTION-BASED LRPS</w:t>
      </w:r>
      <w:bookmarkEnd w:id="61"/>
    </w:p>
    <w:p w14:paraId="405F736E" w14:textId="77777777" w:rsidR="00266FBB" w:rsidRDefault="00933094">
      <w:r>
        <w:t>The projection-based LRP approach uses population parameters of individual CUs within an SMU to project abundances forward under current exploitation rates. Natural variability in recruitment and ages-at-maturity are incorporated into forward projections, as is implementation uncertainty in exploitation rates. Projections are run for 30 years after an initialization period to  identify aggregate abundances characterized by an equilibrium state represented by stable distribution of projected abundances.  Projection-based LRPs are then estimated using these projected CU abundances to characterize the relationship between aggregate SMU-level spawner abundance and the probability that all CUs will be above their lower benchmarks (e.g., S). This projection-based LRP approach allows for explicit consideration of uncertainty as the user can specify various projection scenarios to reflect a lack of biological and/or fisheries information. As with logistic regression-based LRPs, we relied on status estimated from a single metric rather than the Salmon Scanner tool to develop LRPs using projections.</w:t>
      </w:r>
    </w:p>
    <w:p w14:paraId="28DC2737" w14:textId="77777777" w:rsidR="00266FBB" w:rsidRDefault="00933094">
      <w:pPr>
        <w:pStyle w:val="BodyText"/>
      </w:pPr>
      <w:r>
        <w:t xml:space="preserve">We used the samSim closed loop simulation modelling tool to conduct stochastic projections for our case study applications. samSim is an R package that was developed to quantify recovery potential for Pacific salmon populations (Holt et al. </w:t>
      </w:r>
      <w:hyperlink w:anchor="ref-holtQuantitativeToolEvaluating2020">
        <w:r>
          <w:rPr>
            <w:rStyle w:val="Hyperlink"/>
          </w:rPr>
          <w:t>2020</w:t>
        </w:r>
      </w:hyperlink>
      <w:r>
        <w:t xml:space="preserve">; Freshwater et al. </w:t>
      </w:r>
      <w:hyperlink w:anchor="X05d0642f7bbce859a84f3071e0897945c1c2212">
        <w:r>
          <w:rPr>
            <w:rStyle w:val="Hyperlink"/>
          </w:rPr>
          <w:t>2020</w:t>
        </w:r>
      </w:hyperlink>
      <w:r>
        <w:t>). We created a modified version of samSim to support LRP estimation. The LRP version of samSim is described in detail in Appendix 8, and model code is available on GitHub (see Appendix 7 for link to code).</w:t>
      </w:r>
    </w:p>
    <w:p w14:paraId="20D9442C" w14:textId="77777777" w:rsidR="00266FBB" w:rsidRDefault="00933094">
      <w:pPr>
        <w:pStyle w:val="BodyText"/>
      </w:pPr>
      <w:r>
        <w:t>Detailed descriptions of the parameterization of samSim for our two case study applications of abundance-based projected LRPs (Interior Fraser Coho and WCVI Chinook) are presented in Sections 3 and 4, respectively. In both cases, we incorporated uncertainty into projected CU dynamics through the specification of empirically-derived probability distributions for key biological and management parameters, including stock-recruitment parameters, proportion of recruits at age, and exploitation rates (ER). Larger structural uncertainties in model formulation were represented through the use of sensitivity analyses and/or alternative operating models (OMs). Observation error was not included in projections because derivation of LRPs was based on projected ‘true’ abundance levels rather than observed abundance.</w:t>
      </w:r>
    </w:p>
    <w:p w14:paraId="4A1901A2" w14:textId="77777777" w:rsidR="00266FBB" w:rsidRDefault="00933094">
      <w:pPr>
        <w:pStyle w:val="BodyText"/>
      </w:pPr>
      <w:r>
        <w:t>The following steps were taken to calculate projection-based LRPs:</w:t>
      </w:r>
    </w:p>
    <w:p w14:paraId="3C607FCA" w14:textId="77777777" w:rsidR="00266FBB" w:rsidRDefault="00933094">
      <w:pPr>
        <w:pStyle w:val="Compact"/>
        <w:numPr>
          <w:ilvl w:val="0"/>
          <w:numId w:val="32"/>
        </w:numPr>
      </w:pPr>
      <w:r>
        <w:t xml:space="preserve">Use samSim to project spawner abundances forward for </w:t>
      </w:r>
      <m:oMath>
        <m:r>
          <w:rPr>
            <w:rFonts w:ascii="Cambria Math" w:hAnsi="Cambria Math"/>
          </w:rPr>
          <m:t>nYears</m:t>
        </m:r>
      </m:oMath>
      <w:r>
        <w:t xml:space="preserve"> over </w:t>
      </w:r>
      <m:oMath>
        <m:r>
          <w:rPr>
            <w:rFonts w:ascii="Cambria Math" w:hAnsi="Cambria Math"/>
          </w:rPr>
          <m:t>nTrial</m:t>
        </m:r>
      </m:oMath>
      <w:r>
        <w:t xml:space="preserve"> stochastic simulations, under current exploitation.</w:t>
      </w:r>
    </w:p>
    <w:p w14:paraId="5D133D5A" w14:textId="77777777" w:rsidR="00266FBB" w:rsidRDefault="00266FBB"/>
    <w:p w14:paraId="46257EC9" w14:textId="77777777" w:rsidR="00266FBB" w:rsidRDefault="00933094">
      <w:pPr>
        <w:numPr>
          <w:ilvl w:val="0"/>
          <w:numId w:val="33"/>
        </w:numPr>
      </w:pPr>
      <w:r>
        <w:t>For each simulated year-trial combination, characterize abundances as follows:</w:t>
      </w:r>
    </w:p>
    <w:p w14:paraId="277DBDBD" w14:textId="77777777" w:rsidR="00266FBB" w:rsidRDefault="00933094">
      <w:pPr>
        <w:numPr>
          <w:ilvl w:val="1"/>
          <w:numId w:val="34"/>
        </w:numPr>
      </w:pPr>
      <w:r>
        <w:t>Assign aggregate SMU level spawner abundance for each year-trial combination to an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xml:space="preserve">), based on intervals of 200 fish . E.g.,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xml:space="preserve"> = 0:200 fish, 201:400 fish, 401:600 fish, … etc.</w:t>
      </w:r>
    </w:p>
    <w:p w14:paraId="1DE4B189" w14:textId="77777777" w:rsidR="00266FBB" w:rsidRDefault="00933094">
      <w:pPr>
        <w:numPr>
          <w:ilvl w:val="1"/>
          <w:numId w:val="34"/>
        </w:numPr>
      </w:pPr>
      <w:r>
        <w:t>Determine whether all CUs for that year-trial combination were above their CU-level lower benchmarks on abundances. If they were, the year-trial combination is scored as a success (1). If they were not, the year-trial combination is scored as a failure (0).</w:t>
      </w:r>
    </w:p>
    <w:p w14:paraId="697B9F3F" w14:textId="77777777" w:rsidR="00266FBB" w:rsidRDefault="00933094">
      <w:pPr>
        <w:numPr>
          <w:ilvl w:val="0"/>
          <w:numId w:val="33"/>
        </w:numPr>
      </w:pPr>
      <w:r>
        <w:lastRenderedPageBreak/>
        <w:t xml:space="preserve">For each aggregate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w:t>
      </w:r>
    </w:p>
    <w:p w14:paraId="469922DB" w14:textId="77777777" w:rsidR="00266FBB" w:rsidRDefault="00933094">
      <w:pPr>
        <w:numPr>
          <w:ilvl w:val="1"/>
          <w:numId w:val="35"/>
        </w:numPr>
      </w:pPr>
      <w:r>
        <w:t>Summarize the realized number of year-trial combinations that fell within that bin. For example, if a projection was run for 30 years with 1000 replicates, there might be 500 year-trial combinations that had an aggregate abundance in 10,000 - 10,200 fish bin.</w:t>
      </w:r>
    </w:p>
    <w:p w14:paraId="7BDB05C5" w14:textId="77777777" w:rsidR="00266FBB" w:rsidRDefault="00933094">
      <w:pPr>
        <w:numPr>
          <w:ilvl w:val="1"/>
          <w:numId w:val="35"/>
        </w:numPr>
      </w:pPr>
      <w:r>
        <w:t>Summarize the number of ‘successful’ year-trial combinations that occurred for that bin. For example, 125 of 500 year-trial combinations in the aggregate abundance bin of 10,000 - 10,200 fish are successes with all CUs above their lower benchmarks.</w:t>
      </w:r>
    </w:p>
    <w:p w14:paraId="1C794B15" w14:textId="77777777" w:rsidR="00266FBB" w:rsidRDefault="00933094">
      <w:pPr>
        <w:numPr>
          <w:ilvl w:val="1"/>
          <w:numId w:val="35"/>
        </w:numPr>
      </w:pPr>
      <w:r>
        <w:t>Calculate the probability that all CUs will be above their lower benchmarks for that bin as:</w:t>
      </w:r>
    </w:p>
    <w:p w14:paraId="7442297C" w14:textId="77777777" w:rsidR="00266FBB" w:rsidRDefault="00933094">
      <w:pPr>
        <w:pStyle w:val="BodyText"/>
      </w:pPr>
      <m:oMathPara>
        <m:oMathParaPr>
          <m:jc m:val="center"/>
        </m:oMathParaPr>
        <m:oMath>
          <m:r>
            <w:rPr>
              <w:rFonts w:ascii="Cambria Math" w:hAnsi="Cambria Math"/>
            </w:rPr>
            <m:t>Pr(AllCUs&gt;LBM)=</m:t>
          </m:r>
          <m:f>
            <m:fPr>
              <m:ctrlPr>
                <w:rPr>
                  <w:rFonts w:ascii="Cambria Math" w:hAnsi="Cambria Math"/>
                </w:rPr>
              </m:ctrlPr>
            </m:fPr>
            <m:num>
              <m:r>
                <w:rPr>
                  <w:rFonts w:ascii="Cambria Math" w:hAnsi="Cambria Math"/>
                </w:rPr>
                <m:t>NumberofsuccessinSAg</m:t>
              </m:r>
              <m:sSub>
                <m:sSubPr>
                  <m:ctrlPr>
                    <w:rPr>
                      <w:rFonts w:ascii="Cambria Math" w:hAnsi="Cambria Math"/>
                    </w:rPr>
                  </m:ctrlPr>
                </m:sSubPr>
                <m:e>
                  <m:r>
                    <w:rPr>
                      <w:rFonts w:ascii="Cambria Math" w:hAnsi="Cambria Math"/>
                    </w:rPr>
                    <m:t>g</m:t>
                  </m:r>
                </m:e>
                <m:sub>
                  <m:r>
                    <w:rPr>
                      <w:rFonts w:ascii="Cambria Math" w:hAnsi="Cambria Math"/>
                    </w:rPr>
                    <m:t>bin</m:t>
                  </m:r>
                </m:sub>
              </m:sSub>
            </m:num>
            <m:den>
              <m:r>
                <w:rPr>
                  <w:rFonts w:ascii="Cambria Math" w:hAnsi="Cambria Math"/>
                </w:rPr>
                <m:t>NumberofrealizationsinSAg</m:t>
              </m:r>
              <m:sSub>
                <m:sSubPr>
                  <m:ctrlPr>
                    <w:rPr>
                      <w:rFonts w:ascii="Cambria Math" w:hAnsi="Cambria Math"/>
                    </w:rPr>
                  </m:ctrlPr>
                </m:sSubPr>
                <m:e>
                  <m:r>
                    <w:rPr>
                      <w:rFonts w:ascii="Cambria Math" w:hAnsi="Cambria Math"/>
                    </w:rPr>
                    <m:t>g</m:t>
                  </m:r>
                </m:e>
                <m:sub>
                  <m:r>
                    <w:rPr>
                      <w:rFonts w:ascii="Cambria Math" w:hAnsi="Cambria Math"/>
                    </w:rPr>
                    <m:t>bin</m:t>
                  </m:r>
                </m:sub>
              </m:sSub>
            </m:den>
          </m:f>
          <m:r>
            <w:rPr>
              <w:rFonts w:ascii="Cambria Math" w:hAnsi="Cambria Math"/>
            </w:rPr>
            <m:t>(#eq:projBins)</m:t>
          </m:r>
        </m:oMath>
      </m:oMathPara>
    </w:p>
    <w:p w14:paraId="293E777B" w14:textId="77777777" w:rsidR="00266FBB" w:rsidRDefault="00933094">
      <w:pPr>
        <w:numPr>
          <w:ilvl w:val="1"/>
          <w:numId w:val="35"/>
        </w:numPr>
      </w:pPr>
      <w:r>
        <w:t xml:space="preserve">For example, if 125 of the 500 realizations that fell within the </w:t>
      </w:r>
      <m:oMath>
        <m:r>
          <w:rPr>
            <w:rFonts w:ascii="Cambria Math" w:hAnsi="Cambria Math"/>
          </w:rPr>
          <m:t>SAg</m:t>
        </m:r>
        <m:sSub>
          <m:sSubPr>
            <m:ctrlPr>
              <w:rPr>
                <w:rFonts w:ascii="Cambria Math" w:hAnsi="Cambria Math"/>
              </w:rPr>
            </m:ctrlPr>
          </m:sSubPr>
          <m:e>
            <m:r>
              <w:rPr>
                <w:rFonts w:ascii="Cambria Math" w:hAnsi="Cambria Math"/>
              </w:rPr>
              <m:t>g</m:t>
            </m:r>
          </m:e>
          <m:sub>
            <m:r>
              <w:rPr>
                <w:rFonts w:ascii="Cambria Math" w:hAnsi="Cambria Math"/>
              </w:rPr>
              <m:t>bin</m:t>
            </m:r>
          </m:sub>
        </m:sSub>
      </m:oMath>
      <w:r>
        <w:t xml:space="preserve"> of 10,000 - 10,200 fish were ‘successes’, there would be a 25% probability (125 / 500 = 0.25) that all CUs would be above their lower benchmarks when aggregate abundances are between 10,000 and 10,200 fish.</w:t>
      </w:r>
    </w:p>
    <w:p w14:paraId="5C7A5FDB" w14:textId="77777777" w:rsidR="00266FBB" w:rsidRDefault="00933094">
      <w:pPr>
        <w:numPr>
          <w:ilvl w:val="0"/>
          <w:numId w:val="33"/>
        </w:numPr>
      </w:pPr>
      <w:r>
        <w:t xml:space="preserve">Identify the LRP as the mid-point of the aggregate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that is closest to the desired probability threshold that all CUs are above their LBMs.</w:t>
      </w:r>
    </w:p>
    <w:p w14:paraId="5DBC3AE9" w14:textId="77777777" w:rsidR="00266FBB" w:rsidRDefault="00933094">
      <w:r>
        <w:t xml:space="preserve">An example of the derivation of an LRP from the projected curve of aggregate abundance bins versus the probability of all CUs being &gt; their lower benchmark is shown in Figure 2.3 for the four probability levels used in our case studies (p* = 0.5, 0.66, 0.90, and 0.99). Uncertainty intervals for LRPs are not generated in this method because it does not include statistical estimation and projections integrate uncertainties in all underlying parameters to identify LRPs with specified probabilities of all CUs being above LBM. However, LRP estimates could be presented as a range based on the </w:t>
      </w:r>
      <m:oMath>
        <m:r>
          <w:rPr>
            <w:rFonts w:ascii="Cambria Math" w:hAnsi="Cambria Math"/>
          </w:rPr>
          <m:t>SAg</m:t>
        </m:r>
        <m:sSub>
          <m:sSubPr>
            <m:ctrlPr>
              <w:rPr>
                <w:rFonts w:ascii="Cambria Math" w:hAnsi="Cambria Math"/>
              </w:rPr>
            </m:ctrlPr>
          </m:sSubPr>
          <m:e>
            <m:r>
              <w:rPr>
                <w:rFonts w:ascii="Cambria Math" w:hAnsi="Cambria Math"/>
              </w:rPr>
              <m:t>g</m:t>
            </m:r>
          </m:e>
          <m:sub>
            <m:r>
              <w:rPr>
                <w:rFonts w:ascii="Cambria Math" w:hAnsi="Cambria Math"/>
              </w:rPr>
              <m:t>bin</m:t>
            </m:r>
          </m:sub>
        </m:sSub>
      </m:oMath>
      <w:r>
        <w:t xml:space="preserve"> bin size.</w:t>
      </w:r>
    </w:p>
    <w:p w14:paraId="192CDB22" w14:textId="77777777" w:rsidR="00266FBB" w:rsidRDefault="00933094">
      <w:r>
        <w:rPr>
          <w:noProof/>
        </w:rPr>
        <w:lastRenderedPageBreak/>
        <w:drawing>
          <wp:inline distT="0" distB="0" distL="0" distR="0" wp14:anchorId="7B4DEDF5" wp14:editId="77AEBA79">
            <wp:extent cx="5943600" cy="4953000"/>
            <wp:effectExtent l="0" t="0" r="0" b="0"/>
            <wp:docPr id="3" name="Picture" descr="Figure 2.3: Example of projected probability curve derived from projections over 30 years and 10,000 MC trials. The curve shows the projected probability of all CUs being above their lower benchmark (LBM) as a function of aggregate SMU abundance, where aggregate spawning abundance is a bin of 200 fish (e.g., 0-200, 201-400, etc.). Each dot in the curve therefore represents a single 200-fish bin. Coloured lines demonstrate how aggregate abundance LRPs are calculated for 4 different probability thresholds: p* = 0.5 (yellow), 0.66 (blue), 0.90 (green), and 0.99 (orange) for the probability that all CUs are greater than their LBM. Horizontal dotted lines intersect the y-axis at each probability threshold, while the solid vertical lines show the corresponding aggregate escapement that will represent the LRP."/>
            <wp:cNvGraphicFramePr/>
            <a:graphic xmlns:a="http://schemas.openxmlformats.org/drawingml/2006/main">
              <a:graphicData uri="http://schemas.openxmlformats.org/drawingml/2006/picture">
                <pic:pic xmlns:pic="http://schemas.openxmlformats.org/drawingml/2006/picture">
                  <pic:nvPicPr>
                    <pic:cNvPr id="0" name="Picture" descr="figure/methods-Example-ProjectedLRP.png"/>
                    <pic:cNvPicPr>
                      <a:picLocks noChangeAspect="1" noChangeArrowheads="1"/>
                    </pic:cNvPicPr>
                  </pic:nvPicPr>
                  <pic:blipFill>
                    <a:blip r:embed="rId12"/>
                    <a:stretch>
                      <a:fillRect/>
                    </a:stretch>
                  </pic:blipFill>
                  <pic:spPr bwMode="auto">
                    <a:xfrm>
                      <a:off x="0" y="0"/>
                      <a:ext cx="5943600" cy="4953000"/>
                    </a:xfrm>
                    <a:prstGeom prst="rect">
                      <a:avLst/>
                    </a:prstGeom>
                    <a:noFill/>
                    <a:ln w="9525">
                      <a:noFill/>
                      <a:headEnd/>
                      <a:tailEnd/>
                    </a:ln>
                  </pic:spPr>
                </pic:pic>
              </a:graphicData>
            </a:graphic>
          </wp:inline>
        </w:drawing>
      </w:r>
    </w:p>
    <w:p w14:paraId="68DF5CB3" w14:textId="77777777" w:rsidR="00266FBB" w:rsidRDefault="00933094">
      <w:r>
        <w:t>Figure 2.3: Example of projected probability curve derived from projections over 30 years and 10,000 MC trials. The curve shows the projected probability of all CUs being above their lower benchmark (LBM) as a function of aggregate SMU abundance, where aggregate spawning abundance is a bin of 200 fish (e.g., 0-200, 201-400, etc.). Each dot in the curve therefore represents a single 200-fish bin. Coloured lines demonstrate how aggregate abundance LRPs are calculated for 4 different probability thresholds: p* = 0.5 (yellow), 0.66 (blue), 0.90 (green), and 0.99 (orange) for the probability that all CUs are greater than their LBM. Horizontal dotted lines intersect the y-axis at each probability threshold, while the solid vertical lines show the corresponding aggregate escapement that will represent the LRP.</w:t>
      </w:r>
    </w:p>
    <w:p w14:paraId="5BF42574" w14:textId="77777777" w:rsidR="00266FBB" w:rsidRDefault="00933094">
      <w:pPr>
        <w:pStyle w:val="Heading1"/>
      </w:pPr>
      <w:bookmarkStart w:id="62" w:name="IFCChapter"/>
      <w:r>
        <w:t>3</w:t>
      </w:r>
      <w:r>
        <w:tab/>
        <w:t>CASE STUDY 1: INTERIOR FRASER COHO SALMON</w:t>
      </w:r>
      <w:bookmarkEnd w:id="62"/>
    </w:p>
    <w:p w14:paraId="404DB898" w14:textId="77777777" w:rsidR="00266FBB" w:rsidRDefault="00933094">
      <w:pPr>
        <w:pStyle w:val="Heading2"/>
      </w:pPr>
      <w:bookmarkStart w:id="63" w:name="context"/>
      <w:r>
        <w:t>3.1</w:t>
      </w:r>
      <w:r>
        <w:tab/>
        <w:t>CONTEXT</w:t>
      </w:r>
      <w:bookmarkEnd w:id="63"/>
    </w:p>
    <w:p w14:paraId="00AF76D0" w14:textId="77777777" w:rsidR="00266FBB" w:rsidRDefault="00933094">
      <w:r>
        <w:t xml:space="preserve">The Interior Fraser Coho Salmon Stock Management Unit (SMU) includes Coho Salmon that spawn in the Fraser River and tributaries upstream of Hell’s Gate in the Fraser Canyon. Like most Coho Salmon, Interior Fraser Coho spend at least one full year in freshwater as fry before migrating to the ocean as smolts (Arbeider et al. </w:t>
      </w:r>
      <w:hyperlink w:anchor="ref-arbeiderInteriorFraserCoho2020">
        <w:r>
          <w:rPr>
            <w:rStyle w:val="Hyperlink"/>
          </w:rPr>
          <w:t>2020</w:t>
        </w:r>
      </w:hyperlink>
      <w:r>
        <w:t xml:space="preserve">). Most (88%) Interior Fraser Coho have a 3-year life history, in which they leave freshwater in their second year and spend 18 months at </w:t>
      </w:r>
      <w:r>
        <w:lastRenderedPageBreak/>
        <w:t xml:space="preserve">sea prior to returning to their natal system to spawn. The remaining 12% have a 4-year life history in which they spend an additional year in freshwater before migrating as smolts in their third year. Both the 3-year and 4-year life histories spend 18 months at sea. Less than 1% of Interior Fraser Coho are believed to return as jacks (precocious mature males that spend only 6 months as sea) or at ages older than 4 years (Arbeider et al. </w:t>
      </w:r>
      <w:hyperlink w:anchor="ref-arbeiderInteriorFraserCoho2020">
        <w:r>
          <w:rPr>
            <w:rStyle w:val="Hyperlink"/>
          </w:rPr>
          <w:t>2020</w:t>
        </w:r>
      </w:hyperlink>
      <w:r>
        <w:t>).</w:t>
      </w:r>
    </w:p>
    <w:p w14:paraId="666DCA00" w14:textId="77777777" w:rsidR="00266FBB" w:rsidRDefault="00933094">
      <w:pPr>
        <w:pStyle w:val="BodyText"/>
      </w:pPr>
      <w:r>
        <w:t>WSP CUs have been identified for Interior Fraser Coho based on genetics and geographic separation: Middle Fraser, Fraser Canyon, Lower Thompson, North Thompson, and South Thompson (DFO (</w:t>
      </w:r>
      <w:hyperlink w:anchor="ref-dfoWildSalmonPolicy2015">
        <w:r>
          <w:rPr>
            <w:rStyle w:val="Hyperlink"/>
          </w:rPr>
          <w:t>2015</w:t>
        </w:r>
      </w:hyperlink>
      <w:r>
        <w:t xml:space="preserve">); Figure 3.1). Previous work by the Interior Fraser Coho Recovery Team (IFCRT) identified 11 subpopulations nested within the five CUs, and developed recovery objectives based on maintaining abundance above a 1000-spawner threshold in each of these smaller subpopulation units (IFCRT </w:t>
      </w:r>
      <w:hyperlink w:anchor="ref-ifcrtConservationStrategyCoho2006">
        <w:r>
          <w:rPr>
            <w:rStyle w:val="Hyperlink"/>
          </w:rPr>
          <w:t>2006</w:t>
        </w:r>
      </w:hyperlink>
      <w:r>
        <w:t>, Table 3.1). The delineation of subpopulations was based on several factors, including the presence of natural barriers, the influence of large lakes on downstream discharge and thermal regimes, observations of spawner aggregations under differing discharge conditions, and genetic differentiation. The 11 subpopulations are described in detail by the IFCRT (</w:t>
      </w:r>
      <w:hyperlink w:anchor="ref-ifcrtConservationStrategyCoho2006">
        <w:r>
          <w:rPr>
            <w:rStyle w:val="Hyperlink"/>
          </w:rPr>
          <w:t>2006</w:t>
        </w:r>
      </w:hyperlink>
      <w:r>
        <w:t>).</w:t>
      </w:r>
    </w:p>
    <w:p w14:paraId="1CEB43EF" w14:textId="77777777" w:rsidR="00266FBB" w:rsidRDefault="00933094">
      <w:r>
        <w:rPr>
          <w:noProof/>
        </w:rPr>
        <w:drawing>
          <wp:inline distT="0" distB="0" distL="0" distR="0" wp14:anchorId="0534B882" wp14:editId="52971324">
            <wp:extent cx="5943600" cy="5200650"/>
            <wp:effectExtent l="0" t="0" r="0" b="0"/>
            <wp:docPr id="4" name="Picture" descr="Figure 3.1: The five Conservation Units that make up the Interior Fraser Coho Stock Management Unit."/>
            <wp:cNvGraphicFramePr/>
            <a:graphic xmlns:a="http://schemas.openxmlformats.org/drawingml/2006/main">
              <a:graphicData uri="http://schemas.openxmlformats.org/drawingml/2006/picture">
                <pic:pic xmlns:pic="http://schemas.openxmlformats.org/drawingml/2006/picture">
                  <pic:nvPicPr>
                    <pic:cNvPr id="0" name="Picture" descr="figure/coho-map.png"/>
                    <pic:cNvPicPr>
                      <a:picLocks noChangeAspect="1" noChangeArrowheads="1"/>
                    </pic:cNvPicPr>
                  </pic:nvPicPr>
                  <pic:blipFill>
                    <a:blip r:embed="rId13"/>
                    <a:stretch>
                      <a:fillRect/>
                    </a:stretch>
                  </pic:blipFill>
                  <pic:spPr bwMode="auto">
                    <a:xfrm>
                      <a:off x="0" y="0"/>
                      <a:ext cx="5943600" cy="5200650"/>
                    </a:xfrm>
                    <a:prstGeom prst="rect">
                      <a:avLst/>
                    </a:prstGeom>
                    <a:noFill/>
                    <a:ln w="9525">
                      <a:noFill/>
                      <a:headEnd/>
                      <a:tailEnd/>
                    </a:ln>
                  </pic:spPr>
                </pic:pic>
              </a:graphicData>
            </a:graphic>
          </wp:inline>
        </w:drawing>
      </w:r>
    </w:p>
    <w:p w14:paraId="0899F647" w14:textId="77777777" w:rsidR="00266FBB" w:rsidRDefault="00933094">
      <w:r>
        <w:t xml:space="preserve">Figure 3.1: </w:t>
      </w:r>
      <w:commentRangeStart w:id="64"/>
      <w:r>
        <w:t>The five Conservation Units that make up the Interior Fraser Coho Stock Management Unit.</w:t>
      </w:r>
      <w:commentRangeEnd w:id="64"/>
      <w:r w:rsidR="00030DE6">
        <w:rPr>
          <w:rStyle w:val="CommentReference"/>
        </w:rPr>
        <w:commentReference w:id="64"/>
      </w:r>
    </w:p>
    <w:p w14:paraId="1589BC17" w14:textId="77777777" w:rsidR="00266FBB" w:rsidRDefault="00933094">
      <w:r>
        <w:lastRenderedPageBreak/>
        <w:t>Table 3.1: Interior Fraser Coho Conservation Units (CUs) and associated sub-populations. Note that the definition of these sub-populations, including mapped boundaries, are provided in IFCRT (</w:t>
      </w:r>
      <w:hyperlink w:anchor="ref-ifcrtConservationStrategyCoho2006">
        <w:r>
          <w:rPr>
            <w:rStyle w:val="Hyperlink"/>
          </w:rPr>
          <w:t>2006</w:t>
        </w:r>
      </w:hyperlink>
      <w:r>
        <w:t>).</w:t>
      </w:r>
    </w:p>
    <w:tbl>
      <w:tblPr>
        <w:tblStyle w:val="Table"/>
        <w:tblW w:w="3680" w:type="pct"/>
        <w:tblInd w:w="108" w:type="dxa"/>
        <w:tblLook w:val="07E0" w:firstRow="1" w:lastRow="1" w:firstColumn="1" w:lastColumn="1" w:noHBand="1" w:noVBand="1"/>
      </w:tblPr>
      <w:tblGrid>
        <w:gridCol w:w="2280"/>
        <w:gridCol w:w="4768"/>
      </w:tblGrid>
      <w:tr w:rsidR="00266FBB" w14:paraId="277B3067"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60017DF8" w14:textId="77777777" w:rsidR="00266FBB" w:rsidRDefault="00933094">
            <w:pPr>
              <w:pStyle w:val="Compact"/>
            </w:pPr>
            <w:r>
              <w:t>Conservation Unit</w:t>
            </w:r>
          </w:p>
        </w:tc>
        <w:tc>
          <w:tcPr>
            <w:tcW w:w="0" w:type="auto"/>
            <w:tcBorders>
              <w:bottom w:val="single" w:sz="0" w:space="0" w:color="auto"/>
            </w:tcBorders>
            <w:vAlign w:val="bottom"/>
          </w:tcPr>
          <w:p w14:paraId="344A751A" w14:textId="77777777" w:rsidR="00266FBB" w:rsidRDefault="00933094">
            <w:pPr>
              <w:pStyle w:val="Compact"/>
            </w:pPr>
            <w:r>
              <w:t>Sub-populations</w:t>
            </w:r>
          </w:p>
        </w:tc>
      </w:tr>
      <w:tr w:rsidR="00266FBB" w14:paraId="7B3ECF11" w14:textId="77777777">
        <w:tc>
          <w:tcPr>
            <w:tcW w:w="0" w:type="auto"/>
          </w:tcPr>
          <w:p w14:paraId="3BFC9D9C" w14:textId="77777777" w:rsidR="00266FBB" w:rsidRDefault="00933094">
            <w:pPr>
              <w:pStyle w:val="Compact"/>
            </w:pPr>
            <w:r>
              <w:t>Middle Fraser</w:t>
            </w:r>
          </w:p>
        </w:tc>
        <w:tc>
          <w:tcPr>
            <w:tcW w:w="0" w:type="auto"/>
          </w:tcPr>
          <w:p w14:paraId="65373A5E" w14:textId="77777777" w:rsidR="00266FBB" w:rsidRDefault="00933094">
            <w:pPr>
              <w:pStyle w:val="Compact"/>
              <w:numPr>
                <w:ilvl w:val="0"/>
                <w:numId w:val="36"/>
              </w:numPr>
            </w:pPr>
            <w:r>
              <w:t>Lower Middle Fraser</w:t>
            </w:r>
          </w:p>
          <w:p w14:paraId="12C71A0B" w14:textId="77777777" w:rsidR="00266FBB" w:rsidRDefault="00933094">
            <w:pPr>
              <w:pStyle w:val="Compact"/>
              <w:numPr>
                <w:ilvl w:val="0"/>
                <w:numId w:val="36"/>
              </w:numPr>
            </w:pPr>
            <w:r>
              <w:t>Upper Middle Fraser</w:t>
            </w:r>
          </w:p>
        </w:tc>
      </w:tr>
      <w:tr w:rsidR="00266FBB" w14:paraId="4C6D8670" w14:textId="77777777">
        <w:tc>
          <w:tcPr>
            <w:tcW w:w="0" w:type="auto"/>
          </w:tcPr>
          <w:p w14:paraId="339AAC6C" w14:textId="77777777" w:rsidR="00266FBB" w:rsidRDefault="00933094">
            <w:pPr>
              <w:pStyle w:val="Compact"/>
            </w:pPr>
            <w:r>
              <w:t>Fraser Canyon</w:t>
            </w:r>
          </w:p>
        </w:tc>
        <w:tc>
          <w:tcPr>
            <w:tcW w:w="0" w:type="auto"/>
          </w:tcPr>
          <w:p w14:paraId="4FD57EC7" w14:textId="77777777" w:rsidR="00266FBB" w:rsidRDefault="00933094">
            <w:pPr>
              <w:pStyle w:val="Compact"/>
              <w:numPr>
                <w:ilvl w:val="0"/>
                <w:numId w:val="37"/>
              </w:numPr>
            </w:pPr>
            <w:r>
              <w:t>Nahatlatch</w:t>
            </w:r>
          </w:p>
        </w:tc>
      </w:tr>
      <w:tr w:rsidR="00266FBB" w14:paraId="181E2775" w14:textId="77777777">
        <w:tc>
          <w:tcPr>
            <w:tcW w:w="0" w:type="auto"/>
          </w:tcPr>
          <w:p w14:paraId="20CB50FA" w14:textId="77777777" w:rsidR="00266FBB" w:rsidRDefault="00933094">
            <w:pPr>
              <w:pStyle w:val="Compact"/>
            </w:pPr>
            <w:r>
              <w:t>Lower Thompson</w:t>
            </w:r>
          </w:p>
        </w:tc>
        <w:tc>
          <w:tcPr>
            <w:tcW w:w="0" w:type="auto"/>
          </w:tcPr>
          <w:p w14:paraId="32EE5BF1" w14:textId="77777777" w:rsidR="00266FBB" w:rsidRDefault="00933094">
            <w:pPr>
              <w:pStyle w:val="Compact"/>
              <w:numPr>
                <w:ilvl w:val="0"/>
                <w:numId w:val="38"/>
              </w:numPr>
            </w:pPr>
            <w:r>
              <w:t>Lower Thompson</w:t>
            </w:r>
          </w:p>
          <w:p w14:paraId="7D49ED36" w14:textId="77777777" w:rsidR="00266FBB" w:rsidRDefault="00933094">
            <w:pPr>
              <w:pStyle w:val="Compact"/>
              <w:numPr>
                <w:ilvl w:val="0"/>
                <w:numId w:val="38"/>
              </w:numPr>
            </w:pPr>
            <w:r>
              <w:t>Nicola</w:t>
            </w:r>
          </w:p>
        </w:tc>
      </w:tr>
      <w:tr w:rsidR="00266FBB" w14:paraId="113862DB" w14:textId="77777777">
        <w:tc>
          <w:tcPr>
            <w:tcW w:w="0" w:type="auto"/>
          </w:tcPr>
          <w:p w14:paraId="57DC6A46" w14:textId="77777777" w:rsidR="00266FBB" w:rsidRDefault="00933094">
            <w:pPr>
              <w:pStyle w:val="Compact"/>
            </w:pPr>
            <w:r>
              <w:t>North Thompson</w:t>
            </w:r>
          </w:p>
        </w:tc>
        <w:tc>
          <w:tcPr>
            <w:tcW w:w="0" w:type="auto"/>
          </w:tcPr>
          <w:p w14:paraId="3DE5F72A" w14:textId="77777777" w:rsidR="00266FBB" w:rsidRDefault="00933094">
            <w:pPr>
              <w:pStyle w:val="Compact"/>
              <w:numPr>
                <w:ilvl w:val="0"/>
                <w:numId w:val="39"/>
              </w:numPr>
            </w:pPr>
            <w:r>
              <w:t>Lower North Thompson</w:t>
            </w:r>
          </w:p>
          <w:p w14:paraId="3A47EA23" w14:textId="77777777" w:rsidR="00266FBB" w:rsidRDefault="00933094">
            <w:pPr>
              <w:pStyle w:val="Compact"/>
              <w:numPr>
                <w:ilvl w:val="0"/>
                <w:numId w:val="39"/>
              </w:numPr>
            </w:pPr>
            <w:r>
              <w:t>Middle Thompson</w:t>
            </w:r>
          </w:p>
          <w:p w14:paraId="73EE1F6C" w14:textId="77777777" w:rsidR="00266FBB" w:rsidRDefault="00933094">
            <w:pPr>
              <w:pStyle w:val="Compact"/>
              <w:numPr>
                <w:ilvl w:val="0"/>
                <w:numId w:val="39"/>
              </w:numPr>
            </w:pPr>
            <w:r>
              <w:t>Upper North Thompson</w:t>
            </w:r>
          </w:p>
        </w:tc>
      </w:tr>
      <w:tr w:rsidR="00266FBB" w14:paraId="2E558165" w14:textId="77777777">
        <w:tc>
          <w:tcPr>
            <w:tcW w:w="0" w:type="auto"/>
          </w:tcPr>
          <w:p w14:paraId="3B351F56" w14:textId="77777777" w:rsidR="00266FBB" w:rsidRDefault="00933094">
            <w:pPr>
              <w:pStyle w:val="Compact"/>
            </w:pPr>
            <w:r>
              <w:t>South Thompson</w:t>
            </w:r>
          </w:p>
        </w:tc>
        <w:tc>
          <w:tcPr>
            <w:tcW w:w="0" w:type="auto"/>
          </w:tcPr>
          <w:p w14:paraId="7FFFED6C" w14:textId="77777777" w:rsidR="00266FBB" w:rsidRDefault="00933094">
            <w:pPr>
              <w:pStyle w:val="Compact"/>
              <w:numPr>
                <w:ilvl w:val="0"/>
                <w:numId w:val="40"/>
              </w:numPr>
            </w:pPr>
            <w:r>
              <w:t>Adams Drainage</w:t>
            </w:r>
          </w:p>
          <w:p w14:paraId="18443781" w14:textId="77777777" w:rsidR="00266FBB" w:rsidRDefault="00933094">
            <w:pPr>
              <w:pStyle w:val="Compact"/>
              <w:numPr>
                <w:ilvl w:val="0"/>
                <w:numId w:val="40"/>
              </w:numPr>
            </w:pPr>
            <w:r>
              <w:t>Lower and Middle Shuswap Rivers</w:t>
            </w:r>
          </w:p>
          <w:p w14:paraId="0C121FAA" w14:textId="77777777" w:rsidR="00266FBB" w:rsidRDefault="00933094">
            <w:pPr>
              <w:pStyle w:val="Compact"/>
              <w:numPr>
                <w:ilvl w:val="0"/>
                <w:numId w:val="40"/>
              </w:numPr>
            </w:pPr>
            <w:r>
              <w:t>Shuswap Lake Tributaries</w:t>
            </w:r>
          </w:p>
        </w:tc>
      </w:tr>
    </w:tbl>
    <w:p w14:paraId="2151C1DB" w14:textId="77777777" w:rsidR="00266FBB" w:rsidRDefault="00933094">
      <w:r>
        <w:t xml:space="preserve">While hatchery enhancement has occurred, and continues to occur throughout the Interior Fraser Coho SMU, most CUs are currently considered </w:t>
      </w:r>
      <w:del w:id="65" w:author="DFO" w:date="2021-12-22T09:34:00Z">
        <w:r w:rsidDel="00030DE6">
          <w:delText>integrated-</w:delText>
        </w:r>
      </w:del>
      <w:r>
        <w:t>wild populations based on the criteria developed by Withler et al. (</w:t>
      </w:r>
      <w:hyperlink w:anchor="ref-withlerGeneticallyBasedTargets2018">
        <w:r>
          <w:rPr>
            <w:rStyle w:val="Hyperlink"/>
          </w:rPr>
          <w:t>2018</w:t>
        </w:r>
      </w:hyperlink>
      <w:r>
        <w:t xml:space="preserve">) (i.e., with Proportionate Natural Influence (PNI) values most likely &gt; 0.72; </w:t>
      </w:r>
      <w:commentRangeStart w:id="66"/>
      <w:commentRangeStart w:id="67"/>
      <w:r>
        <w:t>M. Arbeider, pers. comm</w:t>
      </w:r>
      <w:commentRangeEnd w:id="66"/>
      <w:r w:rsidR="00030DE6">
        <w:rPr>
          <w:rStyle w:val="CommentReference"/>
        </w:rPr>
        <w:commentReference w:id="66"/>
      </w:r>
      <w:commentRangeEnd w:id="67"/>
      <w:r w:rsidR="00326501">
        <w:rPr>
          <w:rStyle w:val="CommentReference"/>
        </w:rPr>
        <w:commentReference w:id="67"/>
      </w:r>
      <w:r>
        <w:t xml:space="preserve">.). </w:t>
      </w:r>
      <w:del w:id="68" w:author="DFO" w:date="2021-12-22T09:36:00Z">
        <w:r w:rsidDel="00030DE6">
          <w:delText>Integrated-w</w:delText>
        </w:r>
      </w:del>
      <w:ins w:id="69" w:author="DFO" w:date="2021-12-22T09:36:00Z">
        <w:r w:rsidR="00030DE6">
          <w:t>W</w:t>
        </w:r>
      </w:ins>
      <w:r>
        <w:t xml:space="preserve">ild populations are ones in which most fish are considered ‘wild’ under the WSP with parents who were born in the natural environment. The Lower Thompson CU had higher levels of hatchery enhancement prior between 1998 and 2005, so would likely have been considered an integrated-transition population during this period; however, </w:t>
      </w:r>
      <w:commentRangeStart w:id="70"/>
      <w:commentRangeStart w:id="71"/>
      <w:r>
        <w:t>hatchery enhancement has been lower since 2006.</w:t>
      </w:r>
      <w:commentRangeEnd w:id="70"/>
      <w:r w:rsidR="00030DE6">
        <w:rPr>
          <w:rStyle w:val="CommentReference"/>
        </w:rPr>
        <w:commentReference w:id="70"/>
      </w:r>
      <w:commentRangeEnd w:id="71"/>
      <w:r w:rsidR="00326501">
        <w:rPr>
          <w:rStyle w:val="CommentReference"/>
        </w:rPr>
        <w:commentReference w:id="71"/>
      </w:r>
    </w:p>
    <w:p w14:paraId="5886B0F2" w14:textId="77777777" w:rsidR="00266FBB" w:rsidRDefault="00933094">
      <w:pPr>
        <w:pStyle w:val="BodyText"/>
      </w:pPr>
      <w:r>
        <w:t xml:space="preserve">Interior Fraser Coho is included in the first batch of major stocks proposed for regulation under the Fish Stock Provisions of the revised Fisheries Act, necessitating the development of LRPs for this SMU. </w:t>
      </w:r>
    </w:p>
    <w:p w14:paraId="423F0B35" w14:textId="77777777" w:rsidR="00266FBB" w:rsidRPr="00E51158" w:rsidRDefault="00933094">
      <w:pPr>
        <w:pStyle w:val="Heading3"/>
        <w:rPr>
          <w:lang w:val="en-US"/>
        </w:rPr>
      </w:pPr>
      <w:bookmarkStart w:id="72" w:name="previous-assessments"/>
      <w:r w:rsidRPr="00E51158">
        <w:rPr>
          <w:lang w:val="en-US"/>
        </w:rPr>
        <w:t>3.1.1</w:t>
      </w:r>
      <w:r w:rsidRPr="00E51158">
        <w:rPr>
          <w:lang w:val="en-US"/>
        </w:rPr>
        <w:tab/>
        <w:t>Previous assessments</w:t>
      </w:r>
      <w:bookmarkEnd w:id="72"/>
    </w:p>
    <w:p w14:paraId="079DBB30" w14:textId="77777777" w:rsidR="00266FBB" w:rsidRDefault="00933094">
      <w:r>
        <w:t xml:space="preserve">Declines in Interior Fraser Coho spawner abundance throughout the 1990’s led to a suite of management actions to promote recovery, including significant fishery restrictions starting in 1998 (Decker et al. </w:t>
      </w:r>
      <w:hyperlink w:anchor="ref-deckerAssessmentInteriorFraser2014">
        <w:r>
          <w:rPr>
            <w:rStyle w:val="Hyperlink"/>
          </w:rPr>
          <w:t>2014</w:t>
        </w:r>
      </w:hyperlink>
      <w:r>
        <w:t xml:space="preserve">). Evidence of a new, lower productivity regime starting in return year 1994 that coincides with declines in spawner abundances has been well documented (Decker et al. </w:t>
      </w:r>
      <w:hyperlink w:anchor="ref-deckerAssessmentInteriorFraser2014">
        <w:r>
          <w:rPr>
            <w:rStyle w:val="Hyperlink"/>
          </w:rPr>
          <w:t>2014</w:t>
        </w:r>
      </w:hyperlink>
      <w:r>
        <w:t>). In 2002, the Interior Fraser Coho stock management unit was designated ‘endangered; by the Committee on the Status of Endangered Wildlife in Canada (COSEWIC) based on the stock unit being assessed as a single ’Designatable Unit’ (DU).</w:t>
      </w:r>
    </w:p>
    <w:p w14:paraId="4922C620" w14:textId="77777777" w:rsidR="00266FBB" w:rsidRDefault="00933094">
      <w:pPr>
        <w:pStyle w:val="BodyText"/>
      </w:pPr>
      <w:r>
        <w:t xml:space="preserve">Subsequent work by the Interior Fraser Coho Recovery Team (IFCRT) led to a conservation strategy outlining short-term and long-term recovery objectives for the management unit (IFCRT </w:t>
      </w:r>
      <w:hyperlink w:anchor="ref-ifcrtConservationStrategyCoho2006">
        <w:r>
          <w:rPr>
            <w:rStyle w:val="Hyperlink"/>
          </w:rPr>
          <w:t>2006</w:t>
        </w:r>
      </w:hyperlink>
      <w:r>
        <w:t>). In 2014, Decker et al. (</w:t>
      </w:r>
      <w:hyperlink w:anchor="ref-deckerAssessmentInteriorFraser2014">
        <w:r>
          <w:rPr>
            <w:rStyle w:val="Hyperlink"/>
          </w:rPr>
          <w:t>2014</w:t>
        </w:r>
      </w:hyperlink>
      <w:r>
        <w:t xml:space="preserve">) assessed status relative to the 2006 IFCRT objectives, and concluded that Interior Fraser Coho had been above the short-term recovery target in every year since 2008, and above the long-term recovery target in the most recent two return years (2012 and 2013). Also in 2014, Interior Fraser Coho were assessed under the framework of DFO’s Wild Salmon Policy (WSP). The WSP Integrated Status Assessment classified three of these CUs as being amber status (Middle Fraser, Fraser Canyon, South Thompson) and the remaining two CUs as amber/green status (Lower Thompson, North Thompson, DFO </w:t>
      </w:r>
      <w:hyperlink w:anchor="ref-dfoWildSalmonPolicy2015">
        <w:r>
          <w:rPr>
            <w:rStyle w:val="Hyperlink"/>
          </w:rPr>
          <w:t>2015</w:t>
        </w:r>
      </w:hyperlink>
      <w:r>
        <w:t>). As part of the WSP assessment, S</w:t>
      </w:r>
      <w:ins w:id="73" w:author="DFO" w:date="2021-12-22T09:38:00Z">
        <w:r w:rsidR="00030DE6" w:rsidRPr="00030DE6">
          <w:rPr>
            <w:vertAlign w:val="subscript"/>
            <w:rPrChange w:id="74" w:author="DFO" w:date="2021-12-22T09:38:00Z">
              <w:rPr/>
            </w:rPrChange>
          </w:rPr>
          <w:t>MSY</w:t>
        </w:r>
      </w:ins>
      <w:r>
        <w:t xml:space="preserve"> </w:t>
      </w:r>
      <w:ins w:id="75" w:author="DFO" w:date="2021-12-22T09:38:00Z">
        <w:r w:rsidR="00030DE6">
          <w:t>and S</w:t>
        </w:r>
        <w:r w:rsidR="00030DE6" w:rsidRPr="00030DE6">
          <w:rPr>
            <w:vertAlign w:val="subscript"/>
            <w:rPrChange w:id="76" w:author="DFO" w:date="2021-12-22T09:38:00Z">
              <w:rPr/>
            </w:rPrChange>
          </w:rPr>
          <w:t>gen</w:t>
        </w:r>
        <w:r w:rsidR="00030DE6">
          <w:t xml:space="preserve"> </w:t>
        </w:r>
      </w:ins>
      <w:del w:id="77" w:author="DFO" w:date="2021-12-22T09:39:00Z">
        <w:r w:rsidDel="00030DE6">
          <w:delText xml:space="preserve">was </w:delText>
        </w:r>
      </w:del>
      <w:ins w:id="78" w:author="DFO" w:date="2021-12-22T09:39:00Z">
        <w:r w:rsidR="00030DE6">
          <w:t xml:space="preserve">were </w:t>
        </w:r>
      </w:ins>
      <w:r>
        <w:t xml:space="preserve">estimated for each CU and used </w:t>
      </w:r>
      <w:del w:id="79" w:author="DFO" w:date="2021-12-22T09:39:00Z">
        <w:r w:rsidDel="00030DE6">
          <w:delText>as one of several</w:delText>
        </w:r>
      </w:del>
      <w:ins w:id="80" w:author="DFO" w:date="2021-12-22T09:39:00Z">
        <w:r w:rsidR="00030DE6">
          <w:t>along with other</w:t>
        </w:r>
      </w:ins>
      <w:r>
        <w:t xml:space="preserve"> benchmarks </w:t>
      </w:r>
      <w:del w:id="81" w:author="DFO" w:date="2021-12-22T09:39:00Z">
        <w:r w:rsidDel="00030DE6">
          <w:delText xml:space="preserve">considered </w:delText>
        </w:r>
      </w:del>
      <w:r>
        <w:t xml:space="preserve">when assigning integrated CU status. A </w:t>
      </w:r>
      <w:r>
        <w:lastRenderedPageBreak/>
        <w:t xml:space="preserve">subsequent COSEWIC assessment in 2016 upgraded the status assessment for the Interior Fraser Coho DU from ‘endangered’ to ‘threatened’ (COSEWIC </w:t>
      </w:r>
      <w:hyperlink w:anchor="ref-cosewicCOSEWICAssessmentStatus2016">
        <w:r>
          <w:rPr>
            <w:rStyle w:val="Hyperlink"/>
          </w:rPr>
          <w:t>2016</w:t>
        </w:r>
      </w:hyperlink>
      <w:r>
        <w:t xml:space="preserve">). In 2018, DFO undertook a Recovery Potential Assessment (RPA) for Interior Fraser Coho that described status, habitat, threats, limiting factors to recovery, candidate recovery targets, and abundance projections for the DU, as well as recommendations regarding mitigation and allowable harm (Arbeider et al. </w:t>
      </w:r>
      <w:hyperlink w:anchor="ref-arbeiderInteriorFraserCoho2020">
        <w:r>
          <w:rPr>
            <w:rStyle w:val="Hyperlink"/>
          </w:rPr>
          <w:t>2020</w:t>
        </w:r>
      </w:hyperlink>
      <w:r>
        <w:t>).</w:t>
      </w:r>
    </w:p>
    <w:p w14:paraId="5617A179" w14:textId="77777777" w:rsidR="00266FBB" w:rsidRPr="00E51158" w:rsidRDefault="00933094">
      <w:pPr>
        <w:pStyle w:val="Heading3"/>
        <w:rPr>
          <w:lang w:val="en-US"/>
        </w:rPr>
      </w:pPr>
      <w:bookmarkStart w:id="82" w:name="X42c1443f2727265d68217529e1d9b0b0c65a591"/>
      <w:r w:rsidRPr="00E51158">
        <w:rPr>
          <w:lang w:val="en-US"/>
        </w:rPr>
        <w:t>3.1.2</w:t>
      </w:r>
      <w:r w:rsidRPr="00E51158">
        <w:rPr>
          <w:lang w:val="en-US"/>
        </w:rPr>
        <w:tab/>
        <w:t>History of aggregate-abundance based reference points</w:t>
      </w:r>
      <w:bookmarkEnd w:id="82"/>
    </w:p>
    <w:p w14:paraId="639A95B7" w14:textId="77777777" w:rsidR="00266FBB" w:rsidRDefault="00933094">
      <w:r>
        <w:t xml:space="preserve">Interior Fraser Coho show a strong positive relationship between their spatial distribution and overall abundance, which has been used as a basis for identifying aggregate abundance-based recovery targets and reference points for the stock group. Starting in 2006, the IFCRT identified a recovery goal of one or more viable sub-populations in each of the five ‘populations’, where their definition of populations aligns with CUs under the WSP (IFCRT </w:t>
      </w:r>
      <w:hyperlink w:anchor="ref-ifcrtConservationStrategyCoho2006">
        <w:r>
          <w:rPr>
            <w:rStyle w:val="Hyperlink"/>
          </w:rPr>
          <w:t>2006</w:t>
        </w:r>
      </w:hyperlink>
      <w:r>
        <w:t>). Note that from this point on, we use the term CU instead of population when describing IFCRT recovery goals to be consistent with the WSP. The IFCRT identified a short-term recovery objective that the 3-year average escapement in at least half of the sub-populations within each of the five CUs was to exceed 1,000 wild-origin spawning Coho Salmon, excluding hatchery fish spawning in the wild. Based on analysis of the relationship between aggregate abundance and the number of CUs that met this objective based on historical data, the IFCRT identified an abundance-based short-term recovery target of 20,000 spawners as the level required to meet their distributional objective. In addition, the IFCRT identified a long-term recovery target of 40,000 spawners, which represented a level that was expected to maintain 1,000 or more wild Coho Salmon in all 11 sub-populations. Decker et al. (</w:t>
      </w:r>
      <w:hyperlink w:anchor="ref-deckerAssessmentInteriorFraser2014">
        <w:r>
          <w:rPr>
            <w:rStyle w:val="Hyperlink"/>
          </w:rPr>
          <w:t>2014</w:t>
        </w:r>
      </w:hyperlink>
      <w:r>
        <w:t>) updated the IFCRT’s original analysis using a longer time series of escapement data. They also quantified the relationship between aggregate abundance and distribution by using a logistic regression to estimate the probability of meeting short-term and long-term recovery objectives as a function of aggregate abundance. They concluded that aggregate spawner abundance levels of 20,000 and 40,000 spawners would result in near 100% probability that the IFCRT’s short-term objective and long-term recovery objectives would be met, respectively. Korman et al. (</w:t>
      </w:r>
      <w:hyperlink w:anchor="X48d76e42f3bfb5bffa7f7b73f62fa3cf22421ca">
        <w:r>
          <w:rPr>
            <w:rStyle w:val="Hyperlink"/>
          </w:rPr>
          <w:t>2019</w:t>
        </w:r>
      </w:hyperlink>
      <w:r>
        <w:t>) also used logistic regressions of the relationship between the IFCRT’s distributional objectives and aggregate abundance when evaluating how exploitation and marine survival rates affected the ability of Interior Fraser Coho to meet conservation targets. Their approach was similar to that of Decker et al. (</w:t>
      </w:r>
      <w:hyperlink w:anchor="ref-deckerAssessmentInteriorFraser2014">
        <w:r>
          <w:rPr>
            <w:rStyle w:val="Hyperlink"/>
          </w:rPr>
          <w:t>2014</w:t>
        </w:r>
      </w:hyperlink>
      <w:r>
        <w:t xml:space="preserve">), except they applied logistic regressions at the CU-level instead of the SMU-level. Using this approach, they calculated the probability that IFCRT sub-population objectives were met as a function of total escapement to the CU within their simulation evaluation. When evaluating how well conservation targets were met at the SMU-level, they chose to rely on the previous values of 20,000 and 40,000 identified by the IFCRT instead of updating these values. Finally, the 2018 RPA used an updated logistic regression to identify a long-term recovery target for Interior Fraser Coho that met the long-term IFCRT objective of 1000 spawners in all sub-populations (Arbeider et al. </w:t>
      </w:r>
      <w:hyperlink w:anchor="ref-arbeiderInteriorFraserCoho2020">
        <w:r>
          <w:rPr>
            <w:rStyle w:val="Hyperlink"/>
          </w:rPr>
          <w:t>2020</w:t>
        </w:r>
      </w:hyperlink>
      <w:r>
        <w:t>). As a result, Arbeider et al. (</w:t>
      </w:r>
      <w:hyperlink w:anchor="ref-arbeiderInteriorFraserCoho2020">
        <w:r>
          <w:rPr>
            <w:rStyle w:val="Hyperlink"/>
          </w:rPr>
          <w:t>2020</w:t>
        </w:r>
      </w:hyperlink>
      <w:r>
        <w:t>) recommended that the long-term recovery target for the stock should be a 3-year geometric mean abundance of 35,935 natural-origin spawners.</w:t>
      </w:r>
    </w:p>
    <w:p w14:paraId="3C6E89DD" w14:textId="77777777" w:rsidR="00266FBB" w:rsidRPr="00E51158" w:rsidRDefault="00933094">
      <w:pPr>
        <w:pStyle w:val="Heading3"/>
        <w:rPr>
          <w:lang w:val="en-US"/>
        </w:rPr>
      </w:pPr>
      <w:bookmarkStart w:id="83" w:name="similarity-among-cus"/>
      <w:commentRangeStart w:id="84"/>
      <w:r w:rsidRPr="00E51158">
        <w:rPr>
          <w:lang w:val="en-US"/>
        </w:rPr>
        <w:t>3.1.3</w:t>
      </w:r>
      <w:r w:rsidRPr="00E51158">
        <w:rPr>
          <w:lang w:val="en-US"/>
        </w:rPr>
        <w:tab/>
        <w:t>Similarity Among CUs</w:t>
      </w:r>
      <w:bookmarkEnd w:id="83"/>
      <w:commentRangeEnd w:id="84"/>
      <w:r w:rsidR="00E9510E">
        <w:rPr>
          <w:rStyle w:val="CommentReference"/>
          <w:b w:val="0"/>
          <w:lang w:val="en-US"/>
        </w:rPr>
        <w:commentReference w:id="84"/>
      </w:r>
    </w:p>
    <w:p w14:paraId="77ABAAD7" w14:textId="77777777" w:rsidR="00266FBB" w:rsidRDefault="00933094">
      <w:r>
        <w:t xml:space="preserve">We considered the 4 criteria identified in Holt et al. (in prep) to evaluate if status of any one CU within this SMU could be inferred from the remaining CUs; these criteria included similarity in (i) threats, (ii) environmental conditions and drivers, (iii) life history and (iv) population capacity. Although statuses are available for all CUs in this SMU, evaluation against these four criteria can inform the extent to which we would expect status against LRPs to be sensitive to omission </w:t>
      </w:r>
      <w:r>
        <w:lastRenderedPageBreak/>
        <w:t>of CUs. We also used sensi</w:t>
      </w:r>
      <w:ins w:id="85" w:author="DFO" w:date="2021-12-22T09:42:00Z">
        <w:r w:rsidR="00552121">
          <w:t>ti</w:t>
        </w:r>
      </w:ins>
      <w:r>
        <w:t>vity analyses, presented below, to explore how removing one or two CUs affected LRP estimation and status assessments against the LRP.</w:t>
      </w:r>
    </w:p>
    <w:p w14:paraId="0FC5E5DB" w14:textId="77777777" w:rsidR="00266FBB" w:rsidRDefault="00933094">
      <w:pPr>
        <w:pStyle w:val="BodyText"/>
      </w:pPr>
      <w:commentRangeStart w:id="86"/>
      <w:r>
        <w:t>In an assessment of threats for Interior Fraser Coho completed as part of the 2018 Recovery Potential Assessment, Arbeider et al. (</w:t>
      </w:r>
      <w:hyperlink w:anchor="ref-arbeiderInteriorFraserCoho2020">
        <w:r>
          <w:rPr>
            <w:rStyle w:val="Hyperlink"/>
          </w:rPr>
          <w:t>2020</w:t>
        </w:r>
      </w:hyperlink>
      <w:r>
        <w:t xml:space="preserve">) ranked a comprehensive set of threats on a scale of high, medium, low, and unknown. The dominant threats to this SMU are from activities related to forestry, forest fires, agriculture, and urban and rural development. Specific threats arising from these activities included the modification of catchment surfaces, effluents from agriculture and forestry, and linear development, which is defined as the straightening and channelization of streams (Arbeider et al. </w:t>
      </w:r>
      <w:hyperlink w:anchor="ref-arbeiderInteriorFraserCoho2020">
        <w:r>
          <w:rPr>
            <w:rStyle w:val="Hyperlink"/>
          </w:rPr>
          <w:t>2020</w:t>
        </w:r>
      </w:hyperlink>
      <w:r>
        <w:t>). While impacts from a given activity may be higher in some CUs than others, the interconnected threats stemming from multiple activities, as well as cumulative impacts, mean that it is hard to isolate one CU that experiences threats differently than another. Furthermore, extensive agricultural and linear development in the lower Fraser River, which all Interior Fraser Coho smolts migrate through, and a proportion of juveniles rear in, means that there is a possibility that all CUs are affected by threats stemming from agriculture and linear development.</w:t>
      </w:r>
      <w:commentRangeEnd w:id="86"/>
      <w:r w:rsidR="00552121">
        <w:rPr>
          <w:rStyle w:val="CommentReference"/>
        </w:rPr>
        <w:commentReference w:id="86"/>
      </w:r>
    </w:p>
    <w:p w14:paraId="360FBDD4" w14:textId="77777777" w:rsidR="00266FBB" w:rsidRDefault="00933094">
      <w:pPr>
        <w:pStyle w:val="BodyText"/>
      </w:pPr>
      <w:r>
        <w:t xml:space="preserve">When evaluating the similarity of environmental conditions and drivers among CUs, we looked to multiple ecosystem classification schemes. The first scheme, Marine Adaptive Zones, applies to the riverine, estuarine, and marine habitats utilized by juveniles, and were used to inform CU delineation (Holtby and Ciruna </w:t>
      </w:r>
      <w:hyperlink w:anchor="ref-holtbyConservationUnitsPacific2007">
        <w:r>
          <w:rPr>
            <w:rStyle w:val="Hyperlink"/>
          </w:rPr>
          <w:t>2007</w:t>
        </w:r>
      </w:hyperlink>
      <w:r>
        <w:t xml:space="preserve">). For Interior Fraser Coho, all CUs belongs to the same Marine Adaptive Zone, Georgia Strait, suggesting that environmental conditions and drivers in these habitats are shared among all CUs. The second scheme, Freshwater Adaptive Zones (FAZ), represents the freshwater ecological drainage units, and was also used to delineate CUs (Holtby and Ciruna </w:t>
      </w:r>
      <w:hyperlink w:anchor="ref-holtbyConservationUnitsPacific2007">
        <w:r>
          <w:rPr>
            <w:rStyle w:val="Hyperlink"/>
          </w:rPr>
          <w:t>2007</w:t>
        </w:r>
      </w:hyperlink>
      <w:r>
        <w:t xml:space="preserve">). </w:t>
      </w:r>
      <w:commentRangeStart w:id="87"/>
      <w:r>
        <w:t>For Interior Fraser Coho, each CU belongs to a unique FAZ, which is often (but not always) the case with CU delineation. Finally, we looked at Biogeoclimatic Zones derived from vegetation classification. All five Interior Fraser Coho CUs included a mix of Biogeoclimatic Zones with Interior vegetation, including Interior Douglas Fir, Bunchgrass, Montane Spruce, and Engelmann Spruce. The Middle Fraser CU included some boreal vegetation zones, such as Sub-Boreal Pine and Sub-Boreal Pine–Spruce. The Fraser Canyon CU was the only CU that included a more coastal vegetation type, Coastal Western Hemlock. However, it is not well understood how this difference would affect environmental conditions and drivers. More work is needed to better understand whether these differences are substantial enough to affect the representativeness of CUs.</w:t>
      </w:r>
      <w:commentRangeEnd w:id="87"/>
      <w:r w:rsidR="00552121">
        <w:rPr>
          <w:rStyle w:val="CommentReference"/>
        </w:rPr>
        <w:commentReference w:id="87"/>
      </w:r>
    </w:p>
    <w:p w14:paraId="14F23B7F" w14:textId="77777777" w:rsidR="00266FBB" w:rsidRDefault="00933094">
      <w:pPr>
        <w:pStyle w:val="BodyText"/>
      </w:pPr>
      <w:r>
        <w:t>All Interior Fraser Coho CUs have the same predominantly 3-year life history, with the proportion maturing at age 3 similar among CUs.</w:t>
      </w:r>
    </w:p>
    <w:p w14:paraId="2BE12392" w14:textId="77777777" w:rsidR="00266FBB" w:rsidRDefault="00933094">
      <w:pPr>
        <w:pStyle w:val="BodyText"/>
      </w:pPr>
      <w:r>
        <w:t>Finally, we use the estimated S</w:t>
      </w:r>
      <w:r>
        <w:rPr>
          <w:vertAlign w:val="subscript"/>
        </w:rPr>
        <w:t>REP</w:t>
      </w:r>
      <w:r>
        <w:t xml:space="preserve">, which is the spawner abundance at which the stock replaces itself, </w:t>
      </w:r>
      <w:commentRangeStart w:id="88"/>
      <w:commentRangeStart w:id="89"/>
      <w:r>
        <w:t xml:space="preserve">from a base Ricker model </w:t>
      </w:r>
      <w:commentRangeEnd w:id="88"/>
      <w:r w:rsidR="00552121">
        <w:rPr>
          <w:rStyle w:val="CommentReference"/>
        </w:rPr>
        <w:commentReference w:id="88"/>
      </w:r>
      <w:commentRangeEnd w:id="89"/>
      <w:r w:rsidR="00B830FE">
        <w:rPr>
          <w:rStyle w:val="CommentReference"/>
        </w:rPr>
        <w:commentReference w:id="89"/>
      </w:r>
      <w:r>
        <w:t>fit (described below and shown in Appendix 9) to look for differences in habitat capacity among CUs. S</w:t>
      </w:r>
      <w:r>
        <w:rPr>
          <w:vertAlign w:val="subscript"/>
        </w:rPr>
        <w:t>REP</w:t>
      </w:r>
      <w:r>
        <w:t xml:space="preserve"> values ranged from 4023 (Fraser Canyon CU) to 14,595 (North Thompson CU), with S</w:t>
      </w:r>
      <w:r>
        <w:rPr>
          <w:vertAlign w:val="subscript"/>
        </w:rPr>
        <w:t>REP</w:t>
      </w:r>
      <w:r>
        <w:t xml:space="preserve"> values for the other three CUs evenly spaced within this range (Middle Fraser = 6925, Lower Thompson = 8614, South Thompson = 10,498). </w:t>
      </w:r>
      <w:commentRangeStart w:id="90"/>
      <w:r>
        <w:t>Given that there was no clear outlier in terms of extremely low or extremely high capacity, it is unclear whether these five CUs would respond differently to threats based on habitat capacity alone.</w:t>
      </w:r>
      <w:commentRangeEnd w:id="90"/>
      <w:r w:rsidR="00552121">
        <w:rPr>
          <w:rStyle w:val="CommentReference"/>
        </w:rPr>
        <w:commentReference w:id="90"/>
      </w:r>
    </w:p>
    <w:p w14:paraId="771E66DC" w14:textId="77777777" w:rsidR="00266FBB" w:rsidRDefault="00933094">
      <w:pPr>
        <w:pStyle w:val="BodyText"/>
      </w:pPr>
      <w:r>
        <w:t xml:space="preserve">Based on similarities in threats, life history, population capacity, and some shared environmental drivers (i.e., lower Fraser River, estuary, and marine environments), </w:t>
      </w:r>
      <w:commentRangeStart w:id="91"/>
      <w:r>
        <w:t xml:space="preserve">we found few significant indicators that would prevent us </w:t>
      </w:r>
      <w:commentRangeEnd w:id="91"/>
      <w:r w:rsidR="00552121">
        <w:rPr>
          <w:rStyle w:val="CommentReference"/>
        </w:rPr>
        <w:commentReference w:id="91"/>
      </w:r>
      <w:r>
        <w:t xml:space="preserve">from inferring CU status for one CU from neighboring CUs, especially when data from several other CUs are available to represent the missing CU. However, the large diversity in environmental conditions on land, Biogeoclimatic zones, and unique weather events, combined with the generally large areas encompassed by each CU, does require careful consideration when inferring CU status. For example, </w:t>
      </w:r>
      <w:r>
        <w:lastRenderedPageBreak/>
        <w:t xml:space="preserve">consideration may be required when environmental catastrophes occur that only impact individual CUs, or parts of CUs, such as landslides, floods, droughts, and forest fires; depending on the duration of the impacts of such events. An example of a recent catastrophic event is the Big Bar landslide, which only impacted one subpopulation within the Middle Fraser CU. If the impacts of this slide persist without mitigation, the status of the Middle Fraser CU would </w:t>
      </w:r>
      <w:del w:id="92" w:author="DFO" w:date="2021-12-22T09:52:00Z">
        <w:r w:rsidDel="00DC2897">
          <w:delText xml:space="preserve">likely </w:delText>
        </w:r>
      </w:del>
      <w:r>
        <w:t xml:space="preserve">not be coupled with adjacent CUs. We also note that the Fraser Canyon CU may be the most unique in terms of it having the smallest capacity and a more coastal </w:t>
      </w:r>
      <w:del w:id="93" w:author="DFO" w:date="2021-12-22T09:52:00Z">
        <w:r w:rsidDel="00DC2897">
          <w:delText xml:space="preserve">dominated </w:delText>
        </w:r>
      </w:del>
      <w:r>
        <w:t xml:space="preserve">biogeoclimatic zone, </w:t>
      </w:r>
      <w:commentRangeStart w:id="94"/>
      <w:r>
        <w:t xml:space="preserve">so special consideration may be given to cases in which CU-level data </w:t>
      </w:r>
      <w:del w:id="95" w:author="DFO" w:date="2021-12-22T09:52:00Z">
        <w:r w:rsidDel="00DC2897">
          <w:delText xml:space="preserve">is </w:delText>
        </w:r>
      </w:del>
      <w:ins w:id="96" w:author="DFO" w:date="2021-12-22T09:52:00Z">
        <w:r w:rsidR="00DC2897">
          <w:t xml:space="preserve">are </w:t>
        </w:r>
      </w:ins>
      <w:r>
        <w:t>missing from Fraser Canyon</w:t>
      </w:r>
      <w:commentRangeEnd w:id="94"/>
      <w:r w:rsidR="00DC2897">
        <w:rPr>
          <w:rStyle w:val="CommentReference"/>
        </w:rPr>
        <w:commentReference w:id="94"/>
      </w:r>
      <w:r>
        <w:t>.</w:t>
      </w:r>
    </w:p>
    <w:p w14:paraId="645D096B" w14:textId="77777777" w:rsidR="00266FBB" w:rsidRDefault="00933094">
      <w:pPr>
        <w:pStyle w:val="Heading2"/>
      </w:pPr>
      <w:bookmarkStart w:id="97" w:name="cohoData"/>
      <w:r>
        <w:t>3.2</w:t>
      </w:r>
      <w:r>
        <w:tab/>
        <w:t>DATA</w:t>
      </w:r>
      <w:bookmarkEnd w:id="97"/>
    </w:p>
    <w:p w14:paraId="603F45AE" w14:textId="77777777" w:rsidR="00266FBB" w:rsidRDefault="00933094">
      <w:r>
        <w:t xml:space="preserve">Data for this case study cover return years 1998-2020. Data prior to 1998 were not used due to </w:t>
      </w:r>
      <w:del w:id="98" w:author="DFO" w:date="2021-12-22T09:53:00Z">
        <w:r w:rsidDel="00DC2897">
          <w:delText xml:space="preserve">concerns about </w:delText>
        </w:r>
      </w:del>
      <w:r>
        <w:t>inconsistent assessment methods and data quality. All Interior Fraser Coho data were provided by DFO’s Fraser River Stock Assessment Unit (M. Arbeider, pers. comm.). These data included: (i) annual spawner abundance by CU (1998-2020), (ii) annual natural origin recruits-at-age by CU (brood years 1998 - 2016), (iii) a hatchery-based smolt-to-adult survival rate index, (iv) annual exploitation rates, and (v) annual spawner abundances for 11 sub-populations nested within the 5 CUs.</w:t>
      </w:r>
    </w:p>
    <w:p w14:paraId="76610F0E" w14:textId="77777777" w:rsidR="00266FBB" w:rsidRDefault="00933094">
      <w:pPr>
        <w:pStyle w:val="BodyText"/>
      </w:pPr>
      <w:r>
        <w:t xml:space="preserve">Two types of spawner abundance series were provided: total spawners and natural-origin returns to the spawning grounds (sometimes called ‘natural returns’). The first type, total spawners, includes both natural-origin spawners and spawners that originated from hatcheries but returned to spawn naturally, but </w:t>
      </w:r>
      <w:del w:id="99" w:author="DFO" w:date="2021-12-22T09:55:00Z">
        <w:r w:rsidDel="00DC2897">
          <w:delText>does not include</w:delText>
        </w:r>
      </w:del>
      <w:ins w:id="100" w:author="DFO" w:date="2021-12-22T09:55:00Z">
        <w:r w:rsidR="00DC2897">
          <w:t>excludes</w:t>
        </w:r>
      </w:ins>
      <w:r>
        <w:t xml:space="preserve"> fish </w:t>
      </w:r>
      <w:del w:id="101" w:author="DFO" w:date="2021-12-22T09:54:00Z">
        <w:r w:rsidDel="00DC2897">
          <w:delText xml:space="preserve">taken </w:delText>
        </w:r>
      </w:del>
      <w:ins w:id="102" w:author="DFO" w:date="2021-12-22T09:54:00Z">
        <w:r w:rsidR="00DC2897">
          <w:t xml:space="preserve">removed from the river </w:t>
        </w:r>
      </w:ins>
      <w:r>
        <w:t>for hatchery brood stock. When modelling spawner-recruit dynamics, total spawners was paired with natural-origin recruitment so that estimated productivity from all spawners was fully captured. The second type of spawner abundance series, natural-origin spawning returns, included only natural-origin fish that returned to spawn, with hatchery brood stock included. Natural-origin spawning returns were used when comparing spawning abundance to CU benchmarks or SMU-level LPRs in order to estimate CU or SMU status.</w:t>
      </w:r>
    </w:p>
    <w:p w14:paraId="048B8D0B" w14:textId="77777777" w:rsidR="00266FBB" w:rsidRDefault="00933094">
      <w:pPr>
        <w:pStyle w:val="BodyText"/>
      </w:pPr>
      <w:r>
        <w:t>Data were similar to those previously described in Arbeider et al. (</w:t>
      </w:r>
      <w:hyperlink w:anchor="ref-arbeiderInteriorFraserCoho2020">
        <w:r>
          <w:rPr>
            <w:rStyle w:val="Hyperlink"/>
          </w:rPr>
          <w:t>2020</w:t>
        </w:r>
      </w:hyperlink>
      <w:r>
        <w:t>); data treatments, assumptions, infilling, and data quality are described in detail in that document. More recent updates that are not described in Arbeider et al. (</w:t>
      </w:r>
      <w:hyperlink w:anchor="ref-arbeiderInteriorFraserCoho2020">
        <w:r>
          <w:rPr>
            <w:rStyle w:val="Hyperlink"/>
          </w:rPr>
          <w:t>2020</w:t>
        </w:r>
      </w:hyperlink>
      <w:r>
        <w:t xml:space="preserve">) include the incorporation of three additional years of data (return years 2018-2020; brood years 2014-2016), updates to the </w:t>
      </w:r>
      <w:ins w:id="103" w:author="DFO" w:date="2021-12-22T09:56:00Z">
        <w:r w:rsidR="00DC2897">
          <w:t xml:space="preserve">SMU </w:t>
        </w:r>
      </w:ins>
      <w:r>
        <w:t xml:space="preserve">smolt-to-adult </w:t>
      </w:r>
      <w:del w:id="104" w:author="DFO" w:date="2021-12-22T09:56:00Z">
        <w:r w:rsidDel="00DC2897">
          <w:delText xml:space="preserve">marine </w:delText>
        </w:r>
      </w:del>
      <w:r>
        <w:t>survival rate index to use a weighted average by release size, and increased data quality screening of scale ages used to calculate the proportion of recruits at age (M. Arbeider, pers. comm.).</w:t>
      </w:r>
    </w:p>
    <w:p w14:paraId="78AE8355" w14:textId="54CC2EE0" w:rsidR="00266FBB" w:rsidRDefault="00933094">
      <w:pPr>
        <w:pStyle w:val="BodyText"/>
      </w:pPr>
      <w:r>
        <w:t xml:space="preserve">The exploitation rate time series is a large source of uncertainty for Interior Fraser Coho. Exploitation rates are only available at the SMU-level, so are assumed </w:t>
      </w:r>
      <w:del w:id="105" w:author="DFO" w:date="2021-12-22T09:57:00Z">
        <w:r w:rsidDel="00DC2897">
          <w:delText xml:space="preserve">constant </w:delText>
        </w:r>
      </w:del>
      <w:ins w:id="106" w:author="DFO" w:date="2021-12-22T09:57:00Z">
        <w:r w:rsidR="00DC2897">
          <w:t xml:space="preserve">identical </w:t>
        </w:r>
      </w:ins>
      <w:r>
        <w:t>among all CUs, which is unlikely to be true</w:t>
      </w:r>
      <w:ins w:id="107" w:author="DFO" w:date="2021-12-22T09:57:00Z">
        <w:r w:rsidR="00DC2897">
          <w:t xml:space="preserve"> because of known differences in </w:t>
        </w:r>
      </w:ins>
      <w:ins w:id="108" w:author="DFO" w:date="2021-12-22T11:59:00Z">
        <w:r w:rsidR="00EC0598">
          <w:t>freshwater</w:t>
        </w:r>
      </w:ins>
      <w:ins w:id="109" w:author="DFO" w:date="2021-12-22T09:57:00Z">
        <w:r w:rsidR="00DC2897">
          <w:t xml:space="preserve"> f</w:t>
        </w:r>
      </w:ins>
      <w:ins w:id="110" w:author="DFO" w:date="2021-12-22T09:58:00Z">
        <w:r w:rsidR="00DC2897">
          <w:t>isheries among CUs</w:t>
        </w:r>
      </w:ins>
      <w:r>
        <w:t xml:space="preserve">. Furthermore, models used to reconstruct exploitation rates require a large number of assumptions that are expected to be incorrect (Arbeider et al. </w:t>
      </w:r>
      <w:hyperlink w:anchor="ref-arbeiderInteriorFraserCoho2020">
        <w:r>
          <w:rPr>
            <w:rStyle w:val="Hyperlink"/>
          </w:rPr>
          <w:t>2020</w:t>
        </w:r>
      </w:hyperlink>
      <w:r>
        <w:t>). Because exploitation rate time series are used to reconstruct spawner-recruit time series, errors in exploitation rates will propagate through to estimates of stock recruitment parameters, relative abundance-based benchmarks such as S</w:t>
      </w:r>
      <w:ins w:id="111" w:author="DFO" w:date="2021-12-22T09:58:00Z">
        <w:r w:rsidR="00DC2897" w:rsidRPr="00DC2897">
          <w:rPr>
            <w:vertAlign w:val="subscript"/>
            <w:rPrChange w:id="112" w:author="DFO" w:date="2021-12-22T09:58:00Z">
              <w:rPr/>
            </w:rPrChange>
          </w:rPr>
          <w:t>MSY</w:t>
        </w:r>
      </w:ins>
      <w:r>
        <w:t>, and covaration in recruitment residuals. Additional sources of uncertainty in Interior Fraser Coho data sets include observation errors in spawner abundance estimates and estimates of age-at-</w:t>
      </w:r>
      <w:del w:id="113" w:author="DFO" w:date="2021-12-22T09:58:00Z">
        <w:r w:rsidDel="00DC2897">
          <w:delText>maturity</w:delText>
        </w:r>
      </w:del>
      <w:ins w:id="114" w:author="DFO" w:date="2021-12-22T09:58:00Z">
        <w:r w:rsidR="00DC2897">
          <w:t>escapement</w:t>
        </w:r>
      </w:ins>
      <w:r>
        <w:t xml:space="preserve">. Spawner abundance estimates are largely derived from visual surveys, for which observer efficiency is </w:t>
      </w:r>
      <w:del w:id="115" w:author="DFO" w:date="2021-12-22T09:59:00Z">
        <w:r w:rsidDel="00DC2897">
          <w:delText>difficult to accurately</w:delText>
        </w:r>
      </w:del>
      <w:ins w:id="116" w:author="DFO" w:date="2021-12-22T09:59:00Z">
        <w:r w:rsidR="00DC2897">
          <w:t>not</w:t>
        </w:r>
      </w:ins>
      <w:r>
        <w:t xml:space="preserve"> estimate</w:t>
      </w:r>
      <w:ins w:id="117" w:author="DFO" w:date="2021-12-22T09:59:00Z">
        <w:r w:rsidR="00DC2897">
          <w:t>d and survey life is difficult to estimate accurately</w:t>
        </w:r>
      </w:ins>
      <w:r>
        <w:t xml:space="preserve">. Scale sampling to determine age structure is incomplete at the CU-level with small sample sizes, missing data, and limited spatial representation within CUs in some years (Korman et al. </w:t>
      </w:r>
      <w:hyperlink w:anchor="X48d76e42f3bfb5bffa7f7b73f62fa3cf22421ca">
        <w:r>
          <w:rPr>
            <w:rStyle w:val="Hyperlink"/>
          </w:rPr>
          <w:t>2019</w:t>
        </w:r>
      </w:hyperlink>
      <w:r>
        <w:t>).</w:t>
      </w:r>
    </w:p>
    <w:p w14:paraId="59F157C0" w14:textId="77777777" w:rsidR="00266FBB" w:rsidRDefault="00933094">
      <w:pPr>
        <w:pStyle w:val="Heading2"/>
      </w:pPr>
      <w:bookmarkStart w:id="118" w:name="cu-status-estimation"/>
      <w:r>
        <w:lastRenderedPageBreak/>
        <w:t>3.3</w:t>
      </w:r>
      <w:r>
        <w:tab/>
        <w:t>CU STATUS ESTIMATION</w:t>
      </w:r>
      <w:bookmarkEnd w:id="118"/>
    </w:p>
    <w:p w14:paraId="1AC054F7" w14:textId="77777777" w:rsidR="00266FBB" w:rsidRDefault="00933094">
      <w:r>
        <w:t>We use three alternative ways to characterize CU status when developing LRPs for Interior Fraser Coho: 1) Pacific Salmon Status Scanner, 2) CU-level abundance relative to S</w:t>
      </w:r>
      <w:ins w:id="119" w:author="DFO" w:date="2021-12-22T10:00:00Z">
        <w:r w:rsidR="00DC2897" w:rsidRPr="00DC2897">
          <w:rPr>
            <w:vertAlign w:val="subscript"/>
            <w:rPrChange w:id="120" w:author="DFO" w:date="2021-12-22T10:00:00Z">
              <w:rPr/>
            </w:rPrChange>
          </w:rPr>
          <w:t>gen</w:t>
        </w:r>
      </w:ins>
      <w:r>
        <w:t xml:space="preserve"> as a lower benchmark on abundance, and 3) Distribution of spawning abundance relative to distributional targets developed by the IFCRT.</w:t>
      </w:r>
    </w:p>
    <w:p w14:paraId="5F885701" w14:textId="77777777" w:rsidR="00266FBB" w:rsidRDefault="00933094">
      <w:pPr>
        <w:pStyle w:val="BodyText"/>
      </w:pPr>
      <w:r>
        <w:t>The first approach, which uses the Salmon Scanner tool developed by the State of the Salmon program (Section 2.2.1), is consistent with Canada’s WSP and is recommended by Holt et al. (in review) as the method that should be used to estimate CU status for proportion-based reference points when a recent WSP status assessment is not available. The other two approaches are primarily used to develop aggregate abundance-based LRPs in this case study, as well as for a point of comparison with the Salmon Scanner tool.</w:t>
      </w:r>
    </w:p>
    <w:p w14:paraId="0C7EA1F3" w14:textId="77777777" w:rsidR="00266FBB" w:rsidRDefault="00933094">
      <w:pPr>
        <w:pStyle w:val="BodyText"/>
      </w:pPr>
      <w:r>
        <w:t>The second approach is based on comparing the current abundance of each CU to its CU-specific estimate of S</w:t>
      </w:r>
      <w:ins w:id="121" w:author="DFO" w:date="2021-12-22T10:00:00Z">
        <w:r w:rsidR="00DC2897" w:rsidRPr="00DC2897">
          <w:rPr>
            <w:vertAlign w:val="subscript"/>
            <w:rPrChange w:id="122" w:author="DFO" w:date="2021-12-22T10:01:00Z">
              <w:rPr/>
            </w:rPrChange>
          </w:rPr>
          <w:t>gen</w:t>
        </w:r>
      </w:ins>
      <w:r>
        <w:t>, where CU status is considered poor when abundance drops below S</w:t>
      </w:r>
      <w:ins w:id="123" w:author="DFO" w:date="2021-12-22T10:01:00Z">
        <w:r w:rsidR="00DC2897" w:rsidRPr="00DC2897">
          <w:rPr>
            <w:vertAlign w:val="subscript"/>
            <w:rPrChange w:id="124" w:author="DFO" w:date="2021-12-22T10:01:00Z">
              <w:rPr/>
            </w:rPrChange>
          </w:rPr>
          <w:t>gen</w:t>
        </w:r>
      </w:ins>
      <w:r>
        <w:t xml:space="preserve">. The value of </w:t>
      </w:r>
      <w:commentRangeStart w:id="125"/>
      <w:commentRangeStart w:id="126"/>
      <w:commentRangeStart w:id="127"/>
      <w:r>
        <w:t>S</w:t>
      </w:r>
      <w:ins w:id="128" w:author="DFO" w:date="2021-12-22T10:01:00Z">
        <w:r w:rsidR="00DC2897" w:rsidRPr="00DC2897">
          <w:rPr>
            <w:vertAlign w:val="subscript"/>
            <w:rPrChange w:id="129" w:author="DFO" w:date="2021-12-22T10:01:00Z">
              <w:rPr/>
            </w:rPrChange>
          </w:rPr>
          <w:t>gen</w:t>
        </w:r>
        <w:commentRangeEnd w:id="125"/>
        <w:r w:rsidR="00DC2897">
          <w:rPr>
            <w:rStyle w:val="CommentReference"/>
          </w:rPr>
          <w:commentReference w:id="125"/>
        </w:r>
      </w:ins>
      <w:commentRangeEnd w:id="126"/>
      <w:r w:rsidR="00E50787">
        <w:rPr>
          <w:rStyle w:val="CommentReference"/>
        </w:rPr>
        <w:commentReference w:id="126"/>
      </w:r>
      <w:commentRangeEnd w:id="127"/>
      <w:r w:rsidR="00E50787">
        <w:rPr>
          <w:rStyle w:val="CommentReference"/>
        </w:rPr>
        <w:commentReference w:id="127"/>
      </w:r>
      <w:r>
        <w:t xml:space="preserve"> represents the number of spawners required to recover to S</w:t>
      </w:r>
      <w:ins w:id="130" w:author="DFO" w:date="2021-12-22T10:02:00Z">
        <w:r w:rsidR="007628C1" w:rsidRPr="007628C1">
          <w:rPr>
            <w:vertAlign w:val="subscript"/>
            <w:rPrChange w:id="131" w:author="DFO" w:date="2021-12-22T10:02:00Z">
              <w:rPr/>
            </w:rPrChange>
          </w:rPr>
          <w:t>MSY</w:t>
        </w:r>
      </w:ins>
      <w:r>
        <w:t xml:space="preserve"> (spawners  maximum sustainable yield) within one generation, under equilibrium conditions in the absence of fishing (Holt et al. </w:t>
      </w:r>
      <w:hyperlink w:anchor="ref-holtIndicatorsStatusBenchmarks2009a">
        <w:r>
          <w:rPr>
            <w:rStyle w:val="Hyperlink"/>
          </w:rPr>
          <w:t>2009</w:t>
        </w:r>
      </w:hyperlink>
      <w:r>
        <w:t>). S</w:t>
      </w:r>
      <w:ins w:id="132" w:author="DFO" w:date="2021-12-22T10:02:00Z">
        <w:r w:rsidR="007628C1" w:rsidRPr="007628C1">
          <w:rPr>
            <w:vertAlign w:val="subscript"/>
            <w:rPrChange w:id="133" w:author="DFO" w:date="2021-12-22T10:02:00Z">
              <w:rPr/>
            </w:rPrChange>
          </w:rPr>
          <w:t>gen</w:t>
        </w:r>
      </w:ins>
      <w:r>
        <w:t xml:space="preserve"> is one of several benchmarks available for assigning multidimensional CU status in WSP Integrated Status Assessments; it represents a lower benchmark between red and amber status zones and was used as part of the 2014 Integrated Status Assessment for Interior Fraser Coho (DFO </w:t>
      </w:r>
      <w:hyperlink w:anchor="ref-dfoWildSalmonPolicy2015">
        <w:r>
          <w:rPr>
            <w:rStyle w:val="Hyperlink"/>
          </w:rPr>
          <w:t>2015</w:t>
        </w:r>
      </w:hyperlink>
      <w:r>
        <w:t>).</w:t>
      </w:r>
    </w:p>
    <w:p w14:paraId="71179FEC" w14:textId="77777777" w:rsidR="00266FBB" w:rsidRDefault="00933094">
      <w:pPr>
        <w:pStyle w:val="BodyText"/>
      </w:pPr>
      <w:r>
        <w:t xml:space="preserve">The third approach is based on the distribution of spawning escapement among subpopulations nested within CUs (Table 3.1). We apply this approach for Interior Fraser Coho to maintain consistency with previous recovery planning processes for this SMU (IFCRT </w:t>
      </w:r>
      <w:hyperlink w:anchor="ref-ifcrtConservationStrategyCoho2006">
        <w:r>
          <w:rPr>
            <w:rStyle w:val="Hyperlink"/>
          </w:rPr>
          <w:t>2006</w:t>
        </w:r>
      </w:hyperlink>
      <w:r>
        <w:t xml:space="preserve">; Arbeider et al. </w:t>
      </w:r>
      <w:hyperlink w:anchor="ref-arbeiderInteriorFraserCoho2020">
        <w:r>
          <w:rPr>
            <w:rStyle w:val="Hyperlink"/>
          </w:rPr>
          <w:t>2020</w:t>
        </w:r>
      </w:hyperlink>
      <w:r>
        <w:t xml:space="preserve">). Since the distributional target we use was initially developed by the Interior Fraser Coho Recovery Team in 2006, we refer to it as “IFCRT distributional”. Specifically, we use the IFCRT’s short-term recovery objective that the 3-year </w:t>
      </w:r>
      <w:commentRangeStart w:id="134"/>
      <w:r>
        <w:t xml:space="preserve">average </w:t>
      </w:r>
      <w:commentRangeEnd w:id="134"/>
      <w:r w:rsidR="007628C1">
        <w:rPr>
          <w:rStyle w:val="CommentReference"/>
        </w:rPr>
        <w:commentReference w:id="134"/>
      </w:r>
      <w:r>
        <w:t>escapement in at least half of the sub-populations within each of the five CUs is to exceed 1,000 wild-origin spawning Coho salmon, excluding hatchery fish spawning in the wild. We selected the short-term recovery target to represent poor CU status in our case study (e.g., below a lower benchmark) because, as noted by Arbeider et al. (</w:t>
      </w:r>
      <w:hyperlink w:anchor="ref-arbeiderInteriorFraserCoho2020">
        <w:r>
          <w:rPr>
            <w:rStyle w:val="Hyperlink"/>
          </w:rPr>
          <w:t>2020</w:t>
        </w:r>
      </w:hyperlink>
      <w:r>
        <w:t>), the short-term target was designed as an immediate target when the population was endangered. As such, it was interpreted as a level expected to prevent extinction or loss of genetic diversity. We have included this third approach to defining CU status to demonstrate the range of approaches and metrics that can be used, and to demonstrate sensitivity of the LRP to choice of metrics for assigning CU-status. Future iterations of the Pacific Salmon Status Scanner approach could include distributional metrics such as those used in the IFCRT approach.</w:t>
      </w:r>
    </w:p>
    <w:p w14:paraId="325F06DD" w14:textId="77777777" w:rsidR="00266FBB" w:rsidRPr="00E51158" w:rsidRDefault="00933094">
      <w:pPr>
        <w:pStyle w:val="Heading3"/>
        <w:rPr>
          <w:lang w:val="en-US"/>
        </w:rPr>
      </w:pPr>
      <w:bookmarkStart w:id="135" w:name="cohoSgen"/>
      <w:r w:rsidRPr="00E51158">
        <w:rPr>
          <w:lang w:val="en-US"/>
        </w:rPr>
        <w:t>3.3.1</w:t>
      </w:r>
      <w:r w:rsidRPr="00E51158">
        <w:rPr>
          <w:lang w:val="en-US"/>
        </w:rPr>
        <w:tab/>
        <w:t>Estimation of Sgen</w:t>
      </w:r>
      <w:bookmarkEnd w:id="135"/>
    </w:p>
    <w:p w14:paraId="029715F2" w14:textId="77777777" w:rsidR="00266FBB" w:rsidRDefault="00933094">
      <w:r>
        <w:t>Estimates of S</w:t>
      </w:r>
      <w:ins w:id="136" w:author="DFO" w:date="2021-12-22T10:04:00Z">
        <w:r w:rsidR="007628C1" w:rsidRPr="007628C1">
          <w:rPr>
            <w:vertAlign w:val="subscript"/>
            <w:rPrChange w:id="137" w:author="DFO" w:date="2021-12-22T10:04:00Z">
              <w:rPr/>
            </w:rPrChange>
          </w:rPr>
          <w:t>gen</w:t>
        </w:r>
      </w:ins>
      <w:r>
        <w:t xml:space="preserve"> are required when assessing CU status using both the Pacific Salmon Status Scanner tool and the comparison of current CU-level abundance to S</w:t>
      </w:r>
      <w:ins w:id="138" w:author="DFO" w:date="2021-12-22T10:04:00Z">
        <w:r w:rsidR="007628C1" w:rsidRPr="007628C1">
          <w:rPr>
            <w:vertAlign w:val="subscript"/>
            <w:rPrChange w:id="139" w:author="DFO" w:date="2021-12-22T10:04:00Z">
              <w:rPr/>
            </w:rPrChange>
          </w:rPr>
          <w:t>gen</w:t>
        </w:r>
      </w:ins>
      <w:r>
        <w:t>. Two different formulations of stock recruitment model were used to estimate S</w:t>
      </w:r>
      <w:ins w:id="140" w:author="DFO" w:date="2021-12-22T10:04:00Z">
        <w:r w:rsidR="007628C1" w:rsidRPr="007628C1">
          <w:rPr>
            <w:vertAlign w:val="subscript"/>
            <w:rPrChange w:id="141" w:author="DFO" w:date="2021-12-22T10:04:00Z">
              <w:rPr/>
            </w:rPrChange>
          </w:rPr>
          <w:t>gen</w:t>
        </w:r>
      </w:ins>
      <w:r>
        <w:t xml:space="preserve">: (i) a base Ricker model, which includes a </w:t>
      </w:r>
      <w:commentRangeStart w:id="142"/>
      <w:commentRangeStart w:id="143"/>
      <w:del w:id="144" w:author="DFO" w:date="2021-12-22T10:05:00Z">
        <w:r w:rsidDel="007628C1">
          <w:delText xml:space="preserve">marine </w:delText>
        </w:r>
      </w:del>
      <w:commentRangeEnd w:id="142"/>
      <w:r w:rsidR="007628C1">
        <w:rPr>
          <w:rStyle w:val="CommentReference"/>
        </w:rPr>
        <w:commentReference w:id="142"/>
      </w:r>
      <w:commentRangeEnd w:id="143"/>
      <w:r w:rsidR="00AE5B2A">
        <w:rPr>
          <w:rStyle w:val="CommentReference"/>
        </w:rPr>
        <w:commentReference w:id="143"/>
      </w:r>
      <w:ins w:id="145" w:author="DFO" w:date="2021-12-22T10:05:00Z">
        <w:r w:rsidR="007628C1">
          <w:t xml:space="preserve">smolt-to-adult </w:t>
        </w:r>
      </w:ins>
      <w:r>
        <w:t>survival covariate, and (ii) a Ricker_priorCap model in which an informative prior distribution is used to increase S</w:t>
      </w:r>
      <w:r>
        <w:rPr>
          <w:vertAlign w:val="subscript"/>
        </w:rPr>
        <w:t>REP</w:t>
      </w:r>
      <w:r>
        <w:t xml:space="preserve"> compared to the base model. S</w:t>
      </w:r>
      <w:r>
        <w:rPr>
          <w:vertAlign w:val="subscript"/>
        </w:rPr>
        <w:t>REP</w:t>
      </w:r>
      <w:r>
        <w:t xml:space="preserve"> is the spawner abundance level at which the stock replaces itself; the relationship between S</w:t>
      </w:r>
      <w:r>
        <w:rPr>
          <w:vertAlign w:val="subscript"/>
        </w:rPr>
        <w:t>REP</w:t>
      </w:r>
      <w:r>
        <w:t xml:space="preserve"> and Ricker stock recruit</w:t>
      </w:r>
      <w:ins w:id="146" w:author="DFO" w:date="2021-12-22T10:06:00Z">
        <w:r w:rsidR="007628C1">
          <w:t>ment</w:t>
        </w:r>
      </w:ins>
      <w:r>
        <w:t xml:space="preserve"> model parameters is shown below. Both of these models have been previously developed and applied to Interior Fraser Coho CUs. The </w:t>
      </w:r>
      <w:del w:id="147" w:author="DFO" w:date="2021-12-22T10:06:00Z">
        <w:r w:rsidDel="007628C1">
          <w:delText xml:space="preserve">marine </w:delText>
        </w:r>
      </w:del>
      <w:ins w:id="148" w:author="DFO" w:date="2021-12-22T10:06:00Z">
        <w:r w:rsidR="007628C1">
          <w:t xml:space="preserve">smolt-adult </w:t>
        </w:r>
      </w:ins>
      <w:r>
        <w:t>survival covariate used when fitting both models is a hatchery-based smolt-to-adult survival rate index. The index is not CU-specific; the same index is applied to all CUs. A third Ricker model, in which both an informative prior on S</w:t>
      </w:r>
      <w:r>
        <w:rPr>
          <w:vertAlign w:val="subscript"/>
        </w:rPr>
        <w:t>REP</w:t>
      </w:r>
      <w:r>
        <w:t xml:space="preserve"> and depensatory mortality were </w:t>
      </w:r>
      <w:r>
        <w:lastRenderedPageBreak/>
        <w:t>included, was also used by Korman et al. (</w:t>
      </w:r>
      <w:hyperlink w:anchor="X48d76e42f3bfb5bffa7f7b73f62fa3cf22421ca">
        <w:r>
          <w:rPr>
            <w:rStyle w:val="Hyperlink"/>
          </w:rPr>
          <w:t>2019</w:t>
        </w:r>
      </w:hyperlink>
      <w:r>
        <w:t>) and Arbeider et al. (</w:t>
      </w:r>
      <w:hyperlink w:anchor="ref-arbeiderInteriorFraserCoho2020">
        <w:r>
          <w:rPr>
            <w:rStyle w:val="Hyperlink"/>
          </w:rPr>
          <w:t>2020</w:t>
        </w:r>
      </w:hyperlink>
      <w:r>
        <w:t>); however, we did not include it in our case study for simplicity. As noted by Korman et al. (</w:t>
      </w:r>
      <w:hyperlink w:anchor="X48d76e42f3bfb5bffa7f7b73f62fa3cf22421ca">
        <w:r>
          <w:rPr>
            <w:rStyle w:val="Hyperlink"/>
          </w:rPr>
          <w:t>2019</w:t>
        </w:r>
      </w:hyperlink>
      <w:r>
        <w:t xml:space="preserve">), there is no indication in available data of depensatory dynamics, and the SR model fit with depensatory mortality required a highly uncertain assumption </w:t>
      </w:r>
      <w:del w:id="149" w:author="DFO" w:date="2021-12-22T10:07:00Z">
        <w:r w:rsidDel="007628C1">
          <w:delText xml:space="preserve">to be made </w:delText>
        </w:r>
      </w:del>
      <w:r>
        <w:t>about the escapement level at which recruitment is reduced to 50% of the value it would have been in the absence of depensatory mortality. Furthermore, formal model selection criteria showed that adding depensatory mortality into models le</w:t>
      </w:r>
      <w:del w:id="150" w:author="DFO" w:date="2021-12-22T10:08:00Z">
        <w:r w:rsidDel="007628C1">
          <w:delText>a</w:delText>
        </w:r>
      </w:del>
      <w:r>
        <w:t xml:space="preserve">d to a reduction in model fit (Korman et al. </w:t>
      </w:r>
      <w:hyperlink w:anchor="X48d76e42f3bfb5bffa7f7b73f62fa3cf22421ca">
        <w:r>
          <w:rPr>
            <w:rStyle w:val="Hyperlink"/>
          </w:rPr>
          <w:t>2019</w:t>
        </w:r>
      </w:hyperlink>
      <w:r>
        <w:t>).</w:t>
      </w:r>
    </w:p>
    <w:p w14:paraId="7931873A" w14:textId="77777777" w:rsidR="00266FBB" w:rsidRDefault="00933094">
      <w:pPr>
        <w:pStyle w:val="BodyText"/>
      </w:pPr>
      <w:r>
        <w:t>Korman et al. (</w:t>
      </w:r>
      <w:hyperlink w:anchor="X48d76e42f3bfb5bffa7f7b73f62fa3cf22421ca">
        <w:r>
          <w:rPr>
            <w:rStyle w:val="Hyperlink"/>
          </w:rPr>
          <w:t>2019</w:t>
        </w:r>
      </w:hyperlink>
      <w:r>
        <w:t>) and Arbeider et al. (</w:t>
      </w:r>
      <w:hyperlink w:anchor="ref-arbeiderInteriorFraserCoho2020">
        <w:r>
          <w:rPr>
            <w:rStyle w:val="Hyperlink"/>
          </w:rPr>
          <w:t>2020</w:t>
        </w:r>
      </w:hyperlink>
      <w:r>
        <w:t>) used a hierarchical model structure for both the base Ricker and Ricker_priorCap models that assumed CU-level productivity parameters were sampled from a common, normal distribution shared by all CUs. Using formal model selection criteria (i.e., DIC), Korman et al. (</w:t>
      </w:r>
      <w:hyperlink w:anchor="X48d76e42f3bfb5bffa7f7b73f62fa3cf22421ca">
        <w:r>
          <w:rPr>
            <w:rStyle w:val="Hyperlink"/>
          </w:rPr>
          <w:t>2019</w:t>
        </w:r>
      </w:hyperlink>
      <w:r>
        <w:t>) found higher support for the hierarchical structure than when productivity parameters were assumed independent among CUs. However, our initial examination of the hierarchical approach applied to the updated data set le</w:t>
      </w:r>
      <w:del w:id="151" w:author="DFO" w:date="2021-12-22T10:08:00Z">
        <w:r w:rsidDel="007628C1">
          <w:delText>a</w:delText>
        </w:r>
      </w:del>
      <w:r>
        <w:t xml:space="preserve">d us to select the independent CU approach for our evaluation. Firstly, we found that LRP estimates were sensitive to the assumed standard deviation on the hyper-distribution prior for the productivity parameter. Using the individual model approach removed prior influence on model results. Secondly, a logistic regression fit to status estimates obtained using the hierarchical model was unable to converge on a solution in several years between 2015 and 2020, including the most recent year (2020). </w:t>
      </w:r>
      <w:commentRangeStart w:id="152"/>
      <w:commentRangeStart w:id="153"/>
      <w:r>
        <w:t>Thirdly, because all CUs had equal amounts of data, the commonly cited benefit of hierarchical models allowing data-poor systems to borrow information from data-rich systems did not apply.</w:t>
      </w:r>
      <w:commentRangeEnd w:id="152"/>
      <w:r w:rsidR="00307B22">
        <w:rPr>
          <w:rStyle w:val="CommentReference"/>
        </w:rPr>
        <w:commentReference w:id="152"/>
      </w:r>
      <w:commentRangeEnd w:id="153"/>
      <w:r w:rsidR="00235B34">
        <w:rPr>
          <w:rStyle w:val="CommentReference"/>
        </w:rPr>
        <w:commentReference w:id="153"/>
      </w:r>
      <w:r>
        <w:t xml:space="preserve"> While future stock recruit</w:t>
      </w:r>
      <w:ins w:id="154" w:author="DFO" w:date="2021-12-22T10:08:00Z">
        <w:r w:rsidR="007628C1">
          <w:t>ment</w:t>
        </w:r>
      </w:ins>
      <w:r>
        <w:t xml:space="preserve"> analyses for Interior Fraser Coho may wish to re-visit the </w:t>
      </w:r>
      <w:commentRangeStart w:id="155"/>
      <w:commentRangeStart w:id="156"/>
      <w:r>
        <w:t>hierarchical approach to modelling intrinsic productivity</w:t>
      </w:r>
      <w:commentRangeEnd w:id="155"/>
      <w:r w:rsidR="00F43274">
        <w:rPr>
          <w:rStyle w:val="CommentReference"/>
        </w:rPr>
        <w:commentReference w:id="155"/>
      </w:r>
      <w:commentRangeEnd w:id="156"/>
      <w:r w:rsidR="00AE5B2A">
        <w:rPr>
          <w:rStyle w:val="CommentReference"/>
        </w:rPr>
        <w:commentReference w:id="156"/>
      </w:r>
      <w:r>
        <w:t>, we do not expect our decision to apply an individual modelling approach here will affect our general conclusions. In preliminary analyses, LRPs were similar between individual and hierarchical modelling approaches.</w:t>
      </w:r>
    </w:p>
    <w:p w14:paraId="7C1DC39D" w14:textId="77777777" w:rsidR="00266FBB" w:rsidRDefault="00933094">
      <w:pPr>
        <w:pStyle w:val="BodyText"/>
      </w:pPr>
      <w:r>
        <w:t>The formulations for our two stock recruitment models using the assumption of independent productivity among CUs are described below.</w:t>
      </w:r>
    </w:p>
    <w:p w14:paraId="1CE6656F" w14:textId="77777777" w:rsidR="00266FBB" w:rsidRDefault="00933094">
      <w:pPr>
        <w:pStyle w:val="BodyText"/>
      </w:pPr>
      <w:r>
        <w:rPr>
          <w:b/>
          <w:i/>
        </w:rPr>
        <w:t>Model 1: Ricker</w:t>
      </w:r>
    </w:p>
    <w:p w14:paraId="4DCE0F7E" w14:textId="77777777" w:rsidR="00266FBB" w:rsidRDefault="00933094">
      <w:pPr>
        <w:pStyle w:val="BodyText"/>
      </w:pPr>
      <w:r>
        <w:t xml:space="preserve">The </w:t>
      </w:r>
      <w:commentRangeStart w:id="157"/>
      <w:commentRangeStart w:id="158"/>
      <w:commentRangeStart w:id="159"/>
      <w:r>
        <w:t>base Ricker stock recruit model formulation was:</w:t>
      </w:r>
      <w:commentRangeEnd w:id="157"/>
      <w:r w:rsidR="001F5250">
        <w:rPr>
          <w:rStyle w:val="CommentReference"/>
        </w:rPr>
        <w:commentReference w:id="157"/>
      </w:r>
      <w:commentRangeEnd w:id="158"/>
      <w:r w:rsidR="0010579A">
        <w:rPr>
          <w:rStyle w:val="CommentReference"/>
        </w:rPr>
        <w:commentReference w:id="158"/>
      </w:r>
      <w:commentRangeEnd w:id="159"/>
      <w:r w:rsidR="0010579A">
        <w:rPr>
          <w:rStyle w:val="CommentReference"/>
        </w:rPr>
        <w:commentReference w:id="159"/>
      </w:r>
    </w:p>
    <w:p w14:paraId="75352924" w14:textId="77777777" w:rsidR="00266FBB" w:rsidRDefault="00161351">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i,a,t</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i,a,t-a</m:t>
              </m:r>
            </m:sub>
          </m:sSub>
          <m:sSub>
            <m:sSubPr>
              <m:ctrlPr>
                <w:rPr>
                  <w:rFonts w:ascii="Cambria Math" w:hAnsi="Cambria Math"/>
                </w:rPr>
              </m:ctrlPr>
            </m:sSubPr>
            <m:e>
              <m:r>
                <w:rPr>
                  <w:rFonts w:ascii="Cambria Math" w:hAnsi="Cambria Math"/>
                </w:rPr>
                <m:t>S</m:t>
              </m:r>
            </m:e>
            <m:sub>
              <m:r>
                <w:rPr>
                  <w:rFonts w:ascii="Cambria Math" w:hAnsi="Cambria Math"/>
                </w:rPr>
                <m:t>i,t-a</m:t>
              </m:r>
            </m:sub>
          </m:sSub>
          <m:sSup>
            <m:sSupPr>
              <m:ctrlPr>
                <w:rPr>
                  <w:rFonts w:ascii="Cambria Math" w:hAnsi="Cambria Math"/>
                </w:rPr>
              </m:ctrlPr>
            </m:sSupPr>
            <m:e>
              <m:r>
                <w:rPr>
                  <w:rFonts w:ascii="Cambria Math" w:hAnsi="Cambria Math"/>
                </w:rPr>
                <m:t>e</m:t>
              </m:r>
            </m:e>
            <m:sup>
              <m:r>
                <w:rPr>
                  <w:rFonts w:ascii="Cambria Math" w:hAnsi="Cambria Math"/>
                </w:rPr>
                <m:t>log(</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)+γlog(</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sSub>
                <m:sSubPr>
                  <m:ctrlPr>
                    <w:rPr>
                      <w:rFonts w:ascii="Cambria Math" w:hAnsi="Cambria Math"/>
                    </w:rPr>
                  </m:ctrlPr>
                </m:sSubPr>
                <m:e>
                  <m:r>
                    <w:rPr>
                      <w:rFonts w:ascii="Cambria Math" w:hAnsi="Cambria Math"/>
                    </w:rPr>
                    <m:t>S</m:t>
                  </m:r>
                </m:e>
                <m:sub>
                  <m:r>
                    <w:rPr>
                      <w:rFonts w:ascii="Cambria Math" w:hAnsi="Cambria Math"/>
                    </w:rPr>
                    <m:t>i,t-a</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v</m:t>
                      </m:r>
                    </m:e>
                    <m:sub>
                      <m:r>
                        <w:rPr>
                          <w:rFonts w:ascii="Cambria Math" w:hAnsi="Cambria Math"/>
                        </w:rPr>
                        <m:t>i</m:t>
                      </m:r>
                    </m:sub>
                  </m:sSub>
                </m:sup>
              </m:sSup>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sup>
          </m:sSup>
          <m:r>
            <w:rPr>
              <w:rFonts w:ascii="Cambria Math" w:hAnsi="Cambria Math"/>
            </w:rPr>
            <m:t>  (3.1)</m:t>
          </m:r>
        </m:oMath>
      </m:oMathPara>
    </w:p>
    <w:p w14:paraId="13783827" w14:textId="77777777" w:rsidR="00266FBB" w:rsidRDefault="00161351">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∼Normal(0,</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r>
            <w:rPr>
              <w:rFonts w:ascii="Cambria Math" w:hAnsi="Cambria Math"/>
            </w:rPr>
            <m:t>)</m:t>
          </m:r>
        </m:oMath>
      </m:oMathPara>
    </w:p>
    <w:p w14:paraId="060EDD34" w14:textId="77777777" w:rsidR="00266FBB" w:rsidRDefault="00933094">
      <w:r>
        <w:t>where,</w:t>
      </w:r>
    </w:p>
    <w:p w14:paraId="0348CDBD" w14:textId="77777777" w:rsidR="00266FBB" w:rsidRDefault="00161351">
      <w:pPr>
        <w:pStyle w:val="BodyText"/>
      </w:pPr>
      <m:oMath>
        <m:sSub>
          <m:sSubPr>
            <m:ctrlPr>
              <w:rPr>
                <w:rFonts w:ascii="Cambria Math" w:hAnsi="Cambria Math"/>
              </w:rPr>
            </m:ctrlPr>
          </m:sSubPr>
          <m:e>
            <m:r>
              <w:rPr>
                <w:rFonts w:ascii="Cambria Math" w:hAnsi="Cambria Math"/>
              </w:rPr>
              <m:t>R</m:t>
            </m:r>
          </m:e>
          <m:sub>
            <m:r>
              <w:rPr>
                <w:rFonts w:ascii="Cambria Math" w:hAnsi="Cambria Math"/>
              </w:rPr>
              <m:t>i,a,t</m:t>
            </m:r>
          </m:sub>
        </m:sSub>
      </m:oMath>
      <w:r w:rsidR="00933094">
        <w:t xml:space="preserve"> = the predicted number of natural origin recruits from CU </w:t>
      </w:r>
      <m:oMath>
        <m:r>
          <w:rPr>
            <w:rFonts w:ascii="Cambria Math" w:hAnsi="Cambria Math"/>
          </w:rPr>
          <m:t>i</m:t>
        </m:r>
      </m:oMath>
      <w:r w:rsidR="00933094">
        <w:t xml:space="preserve"> of age </w:t>
      </w:r>
      <m:oMath>
        <m:r>
          <w:rPr>
            <w:rFonts w:ascii="Cambria Math" w:hAnsi="Cambria Math"/>
          </w:rPr>
          <m:t>a</m:t>
        </m:r>
      </m:oMath>
      <w:r w:rsidR="00933094">
        <w:t xml:space="preserve"> returning in year </w:t>
      </w:r>
      <m:oMath>
        <m:r>
          <w:rPr>
            <w:rFonts w:ascii="Cambria Math" w:hAnsi="Cambria Math"/>
          </w:rPr>
          <m:t>t</m:t>
        </m:r>
      </m:oMath>
      <w:r w:rsidR="00933094">
        <w:t xml:space="preserve"> (i.e., recruits that were produced by escapement in brood year </w:t>
      </w:r>
      <m:oMath>
        <m:r>
          <w:rPr>
            <w:rFonts w:ascii="Cambria Math" w:hAnsi="Cambria Math"/>
          </w:rPr>
          <m:t>t-a</m:t>
        </m:r>
      </m:oMath>
      <w:r w:rsidR="00933094">
        <w:t>)</w:t>
      </w:r>
    </w:p>
    <w:p w14:paraId="1B0987D5" w14:textId="77777777" w:rsidR="00266FBB" w:rsidRDefault="00161351">
      <w:pPr>
        <w:pStyle w:val="BodyText"/>
      </w:pPr>
      <m:oMath>
        <m:sSub>
          <m:sSubPr>
            <m:ctrlPr>
              <w:rPr>
                <w:rFonts w:ascii="Cambria Math" w:hAnsi="Cambria Math"/>
              </w:rPr>
            </m:ctrlPr>
          </m:sSubPr>
          <m:e>
            <m:r>
              <w:rPr>
                <w:rFonts w:ascii="Cambria Math" w:hAnsi="Cambria Math"/>
              </w:rPr>
              <m:t>P</m:t>
            </m:r>
          </m:e>
          <m:sub>
            <m:r>
              <w:rPr>
                <w:rFonts w:ascii="Cambria Math" w:hAnsi="Cambria Math"/>
              </w:rPr>
              <m:t>i,a,t-a</m:t>
            </m:r>
          </m:sub>
        </m:sSub>
      </m:oMath>
      <w:r w:rsidR="00933094">
        <w:t xml:space="preserve"> = the proportion of recruitment from CU </w:t>
      </w:r>
      <m:oMath>
        <m:r>
          <w:rPr>
            <w:rFonts w:ascii="Cambria Math" w:hAnsi="Cambria Math"/>
          </w:rPr>
          <m:t>i</m:t>
        </m:r>
      </m:oMath>
      <w:r w:rsidR="00933094">
        <w:t xml:space="preserve"> returning at age </w:t>
      </w:r>
      <m:oMath>
        <m:r>
          <w:rPr>
            <w:rFonts w:ascii="Cambria Math" w:hAnsi="Cambria Math"/>
          </w:rPr>
          <m:t>a</m:t>
        </m:r>
      </m:oMath>
      <w:r w:rsidR="00933094">
        <w:t xml:space="preserve"> from brood year </w:t>
      </w:r>
      <m:oMath>
        <m:r>
          <w:rPr>
            <w:rFonts w:ascii="Cambria Math" w:hAnsi="Cambria Math"/>
          </w:rPr>
          <m:t>t-a</m:t>
        </m:r>
      </m:oMath>
    </w:p>
    <w:p w14:paraId="57ACA463" w14:textId="77777777" w:rsidR="00266FBB" w:rsidRDefault="00161351">
      <w:pPr>
        <w:pStyle w:val="BodyText"/>
      </w:pPr>
      <m:oMath>
        <m:sSub>
          <m:sSubPr>
            <m:ctrlPr>
              <w:rPr>
                <w:rFonts w:ascii="Cambria Math" w:hAnsi="Cambria Math"/>
              </w:rPr>
            </m:ctrlPr>
          </m:sSubPr>
          <m:e>
            <m:r>
              <w:rPr>
                <w:rFonts w:ascii="Cambria Math" w:hAnsi="Cambria Math"/>
              </w:rPr>
              <m:t>S</m:t>
            </m:r>
          </m:e>
          <m:sub>
            <m:r>
              <w:rPr>
                <w:rFonts w:ascii="Cambria Math" w:hAnsi="Cambria Math"/>
              </w:rPr>
              <m:t>i,t-a</m:t>
            </m:r>
          </m:sub>
        </m:sSub>
      </m:oMath>
      <w:r w:rsidR="00933094">
        <w:t xml:space="preserve"> = spawners from CU </w:t>
      </w:r>
      <m:oMath>
        <m:r>
          <w:rPr>
            <w:rFonts w:ascii="Cambria Math" w:hAnsi="Cambria Math"/>
          </w:rPr>
          <m:t>i</m:t>
        </m:r>
      </m:oMath>
      <w:r w:rsidR="00933094">
        <w:t xml:space="preserve"> in brood year </w:t>
      </w:r>
      <m:oMath>
        <m:r>
          <w:rPr>
            <w:rFonts w:ascii="Cambria Math" w:hAnsi="Cambria Math"/>
          </w:rPr>
          <m:t>t-a</m:t>
        </m:r>
      </m:oMath>
    </w:p>
    <w:p w14:paraId="152B48AD" w14:textId="77777777" w:rsidR="00266FBB" w:rsidRDefault="00161351">
      <w:pPr>
        <w:pStyle w:val="BodyText"/>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933094">
        <w:t xml:space="preserve"> = productivity parameter for CU </w:t>
      </w:r>
      <m:oMath>
        <m:r>
          <w:rPr>
            <w:rFonts w:ascii="Cambria Math" w:hAnsi="Cambria Math"/>
          </w:rPr>
          <m:t>i</m:t>
        </m:r>
      </m:oMath>
    </w:p>
    <w:p w14:paraId="388FDF1A" w14:textId="77777777" w:rsidR="00266FBB" w:rsidRDefault="00933094">
      <w:pPr>
        <w:pStyle w:val="BodyText"/>
      </w:pPr>
      <m:oMath>
        <m:r>
          <w:rPr>
            <w:rFonts w:ascii="Cambria Math" w:hAnsi="Cambria Math"/>
          </w:rPr>
          <m:t>γ</m:t>
        </m:r>
      </m:oMath>
      <w:r>
        <w:t xml:space="preserve"> = </w:t>
      </w:r>
      <w:del w:id="161" w:author="DFO" w:date="2021-12-22T10:11:00Z">
        <w:r w:rsidDel="007628C1">
          <w:delText xml:space="preserve">marine </w:delText>
        </w:r>
      </w:del>
      <w:ins w:id="162" w:author="DFO" w:date="2021-12-22T10:11:00Z">
        <w:r w:rsidR="007628C1">
          <w:t xml:space="preserve">smolt-adult </w:t>
        </w:r>
      </w:ins>
      <w:r>
        <w:t xml:space="preserve">survival </w:t>
      </w:r>
      <w:commentRangeStart w:id="163"/>
      <w:r>
        <w:t xml:space="preserve">co-efficient shared among </w:t>
      </w:r>
      <w:commentRangeEnd w:id="163"/>
      <w:r w:rsidR="007628C1">
        <w:rPr>
          <w:rStyle w:val="CommentReference"/>
        </w:rPr>
        <w:commentReference w:id="163"/>
      </w:r>
      <w:r>
        <w:t>CUs</w:t>
      </w:r>
    </w:p>
    <w:p w14:paraId="026EC283" w14:textId="77777777" w:rsidR="00266FBB" w:rsidRDefault="00161351">
      <w:pPr>
        <w:pStyle w:val="BodyText"/>
      </w:pPr>
      <m:oMath>
        <m:sSub>
          <m:sSubPr>
            <m:ctrlPr>
              <w:rPr>
                <w:rFonts w:ascii="Cambria Math" w:hAnsi="Cambria Math"/>
              </w:rPr>
            </m:ctrlPr>
          </m:sSubPr>
          <m:e>
            <m:r>
              <w:rPr>
                <w:rFonts w:ascii="Cambria Math" w:hAnsi="Cambria Math"/>
              </w:rPr>
              <m:t>m</m:t>
            </m:r>
          </m:e>
          <m:sub>
            <m:r>
              <w:rPr>
                <w:rFonts w:ascii="Cambria Math" w:hAnsi="Cambria Math"/>
              </w:rPr>
              <m:t>t-1</m:t>
            </m:r>
          </m:sub>
        </m:sSub>
      </m:oMath>
      <w:r w:rsidR="00933094">
        <w:t xml:space="preserve"> = hatchery </w:t>
      </w:r>
      <w:del w:id="164" w:author="DFO" w:date="2021-12-22T10:13:00Z">
        <w:r w:rsidR="00933094" w:rsidDel="001F5250">
          <w:delText xml:space="preserve">marine </w:delText>
        </w:r>
      </w:del>
      <w:ins w:id="165" w:author="DFO" w:date="2021-12-22T10:13:00Z">
        <w:r w:rsidR="001F5250">
          <w:t xml:space="preserve">smolt-adult </w:t>
        </w:r>
      </w:ins>
      <w:r w:rsidR="00933094">
        <w:t xml:space="preserve">survival index </w:t>
      </w:r>
      <w:del w:id="166" w:author="DFO" w:date="2021-12-22T10:13:00Z">
        <w:r w:rsidR="00933094" w:rsidDel="001F5250">
          <w:delText xml:space="preserve">(smolt-to-adult) </w:delText>
        </w:r>
      </w:del>
      <w:r w:rsidR="00933094">
        <w:t>shared among CUs for sea entry in year t-1</w:t>
      </w:r>
    </w:p>
    <w:p w14:paraId="6E28DBCD" w14:textId="77777777" w:rsidR="00266FBB" w:rsidRDefault="00161351">
      <w:pPr>
        <w:pStyle w:val="BodyText"/>
      </w:pPr>
      <m:oMath>
        <m:sSub>
          <m:sSubPr>
            <m:ctrlPr>
              <w:rPr>
                <w:rFonts w:ascii="Cambria Math" w:hAnsi="Cambria Math"/>
              </w:rPr>
            </m:ctrlPr>
          </m:sSubPr>
          <m:e>
            <m:r>
              <w:rPr>
                <w:rFonts w:ascii="Cambria Math" w:hAnsi="Cambria Math"/>
              </w:rPr>
              <m:t>β</m:t>
            </m:r>
          </m:e>
          <m:sub>
            <m:r>
              <w:rPr>
                <w:rFonts w:ascii="Cambria Math" w:hAnsi="Cambria Math"/>
              </w:rPr>
              <m:t>i</m:t>
            </m:r>
          </m:sub>
        </m:sSub>
      </m:oMath>
      <w:r w:rsidR="00933094">
        <w:t xml:space="preserve"> = density dependent term describing the rate of decrease in </w:t>
      </w:r>
      <w:del w:id="167" w:author="DFO" w:date="2021-12-22T10:13:00Z">
        <w:r w:rsidR="00933094" w:rsidDel="001F5250">
          <w:delText>log-survival</w:delText>
        </w:r>
      </w:del>
      <w:ins w:id="168" w:author="DFO" w:date="2021-12-22T10:13:00Z">
        <w:r w:rsidR="001F5250">
          <w:t>density-dependent survival</w:t>
        </w:r>
      </w:ins>
      <w:r w:rsidR="00933094">
        <w:t xml:space="preserve"> for CU </w:t>
      </w:r>
      <m:oMath>
        <m:r>
          <w:rPr>
            <w:rFonts w:ascii="Cambria Math" w:hAnsi="Cambria Math"/>
          </w:rPr>
          <m:t>i</m:t>
        </m:r>
      </m:oMath>
      <w:r w:rsidR="00933094">
        <w:t xml:space="preserve"> with increasing spawner abundance</w:t>
      </w:r>
    </w:p>
    <w:p w14:paraId="30853ADE" w14:textId="77777777" w:rsidR="00266FBB" w:rsidRDefault="00161351">
      <w:pPr>
        <w:pStyle w:val="BodyText"/>
      </w:p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oMath>
      <w:r w:rsidR="00933094">
        <w:t xml:space="preserve"> = standard deviation of process error on recruitment deviations</w:t>
      </w:r>
    </w:p>
    <w:p w14:paraId="023016B7" w14:textId="77777777" w:rsidR="00266FBB" w:rsidRDefault="00933094">
      <w:pPr>
        <w:pStyle w:val="BodyText"/>
      </w:pPr>
      <w:r>
        <w:lastRenderedPageBreak/>
        <w:t>This model formulation is similar to the Ricker model used in Arbeider et al. (</w:t>
      </w:r>
      <w:hyperlink w:anchor="ref-arbeiderInteriorFraserCoho2020">
        <w:r>
          <w:rPr>
            <w:rStyle w:val="Hyperlink"/>
          </w:rPr>
          <w:t>2020</w:t>
        </w:r>
      </w:hyperlink>
      <w:r>
        <w:t xml:space="preserve">), but without a hierarchical structure imposed on </w:t>
      </w:r>
      <m:oMath>
        <m:r>
          <w:rPr>
            <w:rFonts w:ascii="Cambria Math" w:hAnsi="Cambria Math"/>
          </w:rPr>
          <m:t>log(</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oMath>
      <w:r>
        <w:t>. We placed the following non-informative constraints on the likelihood function to replicate the Bayesian model fitting routine of Arbeider et al. (</w:t>
      </w:r>
      <w:hyperlink w:anchor="ref-arbeiderInteriorFraserCoho2020">
        <w:r>
          <w:rPr>
            <w:rStyle w:val="Hyperlink"/>
          </w:rPr>
          <w:t>2020</w:t>
        </w:r>
      </w:hyperlink>
      <w:r>
        <w:t>):</w:t>
      </w:r>
    </w:p>
    <w:p w14:paraId="09E42993" w14:textId="77777777" w:rsidR="00266FBB" w:rsidRDefault="00933094">
      <w:pPr>
        <w:pStyle w:val="BodyText"/>
      </w:pPr>
      <m:oMathPara>
        <m:oMathParaPr>
          <m:jc m:val="center"/>
        </m:oMathParaPr>
        <m:oMath>
          <m:r>
            <w:rPr>
              <w:rFonts w:ascii="Cambria Math" w:hAnsi="Cambria Math"/>
            </w:rPr>
            <m:t>γ∼Normal(0,10)</m:t>
          </m:r>
        </m:oMath>
      </m:oMathPara>
    </w:p>
    <w:p w14:paraId="111B9DA3" w14:textId="77777777" w:rsidR="00266FBB" w:rsidRDefault="00161351">
      <m:oMathPara>
        <m:oMathParaPr>
          <m:jc m:val="center"/>
        </m:oMathPara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r>
            <w:rPr>
              <w:rFonts w:ascii="Cambria Math" w:hAnsi="Cambria Math"/>
            </w:rPr>
            <m:t>∼InverseGamma(0.1,0.1)</m:t>
          </m:r>
        </m:oMath>
      </m:oMathPara>
    </w:p>
    <w:p w14:paraId="6B7B2748" w14:textId="77777777" w:rsidR="00266FBB" w:rsidRDefault="00933094">
      <w:r>
        <w:rPr>
          <w:b/>
          <w:i/>
        </w:rPr>
        <w:t>Model 2: Ricker_priorCap</w:t>
      </w:r>
    </w:p>
    <w:p w14:paraId="6E9EE522" w14:textId="77777777" w:rsidR="00266FBB" w:rsidRDefault="00933094">
      <w:pPr>
        <w:pStyle w:val="BodyText"/>
      </w:pPr>
      <w:r>
        <w:t>To maintain consistency with this previous work on Interior Fraser Coho, we also consider a version of the Ricker model that uses an informative prior distribution on S</w:t>
      </w:r>
      <w:r>
        <w:rPr>
          <w:vertAlign w:val="subscript"/>
        </w:rPr>
        <w:t>REP</w:t>
      </w:r>
      <w:r>
        <w:t xml:space="preserve"> to increase carrying capacity. Korman et al. (</w:t>
      </w:r>
      <w:hyperlink w:anchor="X48d76e42f3bfb5bffa7f7b73f62fa3cf22421ca">
        <w:r>
          <w:rPr>
            <w:rStyle w:val="Hyperlink"/>
          </w:rPr>
          <w:t>2019</w:t>
        </w:r>
      </w:hyperlink>
      <w:r>
        <w:t xml:space="preserve">) suggested that the Ricker model with a </w:t>
      </w:r>
      <w:ins w:id="169" w:author="DFO" w:date="2021-12-22T10:23:00Z">
        <w:r w:rsidR="00B0521F">
          <w:t xml:space="preserve">smolt-adult </w:t>
        </w:r>
      </w:ins>
      <w:r>
        <w:t xml:space="preserve">survival co-variate (Model 1) over-estimated compensatory dynamics at high spawner abundances when applied only to data from 1998 onwards. They noted that spawner abundances since 1998 have been much lower than historic levels. Given that sparse data at high spawner abundances makes it difficult to estimate carrying capacity, base Ricker estimates of carrying capacity may be unreliable (Korman et al. </w:t>
      </w:r>
      <w:hyperlink w:anchor="X48d76e42f3bfb5bffa7f7b73f62fa3cf22421ca">
        <w:r>
          <w:rPr>
            <w:rStyle w:val="Hyperlink"/>
          </w:rPr>
          <w:t>2019</w:t>
        </w:r>
      </w:hyperlink>
      <w:r>
        <w:t>). Furthermore, they observed that one brood line had persisted at a relatively higher and more stable spawner abundance than the other two brood lines, which they viewed as evidence for a higher capacity than the base Ricker model estimates. Based on these concerns, Korman et al. (</w:t>
      </w:r>
      <w:hyperlink w:anchor="X48d76e42f3bfb5bffa7f7b73f62fa3cf22421ca">
        <w:r>
          <w:rPr>
            <w:rStyle w:val="Hyperlink"/>
          </w:rPr>
          <w:t>2019</w:t>
        </w:r>
      </w:hyperlink>
      <w:r>
        <w:t>) proposed an alternative Ricker model that used an informative prior distribution to increase carrying capacity (represented as the spawner abundance at which the stock replaces itself, S</w:t>
      </w:r>
      <w:r>
        <w:rPr>
          <w:vertAlign w:val="subscript"/>
        </w:rPr>
        <w:t>REP</w:t>
      </w:r>
      <w:r>
        <w:t>). Arbeider et al. (</w:t>
      </w:r>
      <w:hyperlink w:anchor="ref-arbeiderInteriorFraserCoho2020">
        <w:r>
          <w:rPr>
            <w:rStyle w:val="Hyperlink"/>
          </w:rPr>
          <w:t>2020</w:t>
        </w:r>
      </w:hyperlink>
      <w:r>
        <w:t>) followed the approach of Korman et al. (</w:t>
      </w:r>
      <w:hyperlink w:anchor="X48d76e42f3bfb5bffa7f7b73f62fa3cf22421ca">
        <w:r>
          <w:rPr>
            <w:rStyle w:val="Hyperlink"/>
          </w:rPr>
          <w:t>2019</w:t>
        </w:r>
      </w:hyperlink>
      <w:r>
        <w:t>) by considering both the base Ricker model and a version of the Ricker model with an informative prior distribution on S</w:t>
      </w:r>
      <w:r>
        <w:rPr>
          <w:vertAlign w:val="subscript"/>
        </w:rPr>
        <w:t>REP</w:t>
      </w:r>
      <w:r>
        <w:t xml:space="preserve"> to be plausible when providing management advice.</w:t>
      </w:r>
    </w:p>
    <w:p w14:paraId="60C94834" w14:textId="77777777" w:rsidR="00266FBB" w:rsidRDefault="00161351">
      <w:pPr>
        <w:pStyle w:val="BodyText"/>
      </w:pPr>
      <m:oMathPara>
        <m:oMathParaPr>
          <m:jc m:val="center"/>
        </m:oMathParaPr>
        <m:oMath>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+γ+log(</m:t>
              </m:r>
              <m:bar>
                <m:barPr>
                  <m:pos m:val="top"/>
                  <m:ctrlPr>
                    <w:rPr>
                      <w:rFonts w:ascii="Cambria Math" w:hAnsi="Cambria Math"/>
                    </w:rPr>
                  </m:ctrlPr>
                </m:barPr>
                <m:e>
                  <m:r>
                    <w:rPr>
                      <w:rFonts w:ascii="Cambria Math" w:hAnsi="Cambria Math"/>
                    </w:rPr>
                    <m:t>m</m:t>
                  </m:r>
                </m:e>
              </m:bar>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REP,i</m:t>
                  </m:r>
                </m:sub>
              </m:sSub>
            </m:den>
          </m:f>
          <m:r>
            <w:rPr>
              <w:rFonts w:ascii="Cambria Math" w:hAnsi="Cambria Math"/>
            </w:rPr>
            <m:t>  (3.2)</m:t>
          </m:r>
        </m:oMath>
      </m:oMathPara>
    </w:p>
    <w:p w14:paraId="24E3E0AA" w14:textId="77777777" w:rsidR="00266FBB" w:rsidRDefault="00161351">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REP,i</m:t>
              </m:r>
            </m:sub>
          </m:sSub>
          <m:r>
            <w:rPr>
              <w:rFonts w:ascii="Cambria Math" w:hAnsi="Cambria Math"/>
            </w:rPr>
            <m:t>∼Normal(</m:t>
          </m:r>
          <m:sSub>
            <m:sSubPr>
              <m:ctrlPr>
                <w:rPr>
                  <w:rFonts w:ascii="Cambria Math" w:hAnsi="Cambria Math"/>
                </w:rPr>
              </m:ctrlPr>
            </m:sSubPr>
            <m:e>
              <m:r>
                <w:rPr>
                  <w:rFonts w:ascii="Cambria Math" w:hAnsi="Cambria Math"/>
                </w:rPr>
                <m:t>μ</m:t>
              </m:r>
            </m:e>
            <m:sub>
              <m:r>
                <w:rPr>
                  <w:rFonts w:ascii="Cambria Math" w:hAnsi="Cambria Math"/>
                </w:rPr>
                <m:t>SREP</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SREP</m:t>
              </m:r>
            </m:sub>
          </m:sSub>
          <m:r>
            <w:rPr>
              <w:rFonts w:ascii="Cambria Math" w:hAnsi="Cambria Math"/>
            </w:rPr>
            <m:t>)</m:t>
          </m:r>
        </m:oMath>
      </m:oMathPara>
    </w:p>
    <w:p w14:paraId="552E9134" w14:textId="77777777" w:rsidR="00266FBB" w:rsidRDefault="00933094">
      <w:r>
        <w:t>Arbeider et al. (</w:t>
      </w:r>
      <w:hyperlink w:anchor="ref-arbeiderInteriorFraserCoho2020">
        <w:r>
          <w:rPr>
            <w:rStyle w:val="Hyperlink"/>
          </w:rPr>
          <w:t>2020</w:t>
        </w:r>
      </w:hyperlink>
      <w:r>
        <w:t>) and Korman et al. (</w:t>
      </w:r>
      <w:hyperlink w:anchor="X48d76e42f3bfb5bffa7f7b73f62fa3cf22421ca">
        <w:r>
          <w:rPr>
            <w:rStyle w:val="Hyperlink"/>
          </w:rPr>
          <w:t>2019</w:t>
        </w:r>
      </w:hyperlink>
      <w:r>
        <w:t xml:space="preserve">) set </w:t>
      </w:r>
      <m:oMath>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S</m:t>
                </m:r>
              </m:e>
              <m:sub>
                <m:r>
                  <w:rPr>
                    <w:rFonts w:ascii="Cambria Math" w:hAnsi="Cambria Math"/>
                  </w:rPr>
                  <m:t>REP</m:t>
                </m:r>
              </m:sub>
            </m:sSub>
          </m:sub>
        </m:sSub>
      </m:oMath>
      <w:r>
        <w:t xml:space="preserve"> at 1.5 times the S</w:t>
      </w:r>
      <w:r>
        <w:rPr>
          <w:vertAlign w:val="subscript"/>
        </w:rPr>
        <w:t>REP</w:t>
      </w:r>
      <w:r>
        <w:t xml:space="preserve"> value estimated from the base model fit without a prior on S</w:t>
      </w:r>
      <w:r>
        <w:rPr>
          <w:vertAlign w:val="subscript"/>
        </w:rPr>
        <w:t>REP</w:t>
      </w:r>
      <w:r>
        <w:t xml:space="preserve">. For our integrated Sgen-LRP model fits (described in Section 3.5.1), we found that we needed to constrain </w:t>
      </w:r>
      <m:oMath>
        <m:sSub>
          <m:sSubPr>
            <m:ctrlPr>
              <w:rPr>
                <w:rFonts w:ascii="Cambria Math" w:hAnsi="Cambria Math"/>
              </w:rPr>
            </m:ctrlPr>
          </m:sSubPr>
          <m:e>
            <m:r>
              <w:rPr>
                <w:rFonts w:ascii="Cambria Math" w:hAnsi="Cambria Math"/>
              </w:rPr>
              <m:t>μ</m:t>
            </m:r>
          </m:e>
          <m:sub>
            <m:r>
              <w:rPr>
                <w:rFonts w:ascii="Cambria Math" w:hAnsi="Cambria Math"/>
              </w:rPr>
              <m:t>SREP</m:t>
            </m:r>
          </m:sub>
        </m:sSub>
      </m:oMath>
      <w:r>
        <w:t xml:space="preserve"> at no more than 1.4 times the S</w:t>
      </w:r>
      <w:r>
        <w:rPr>
          <w:vertAlign w:val="subscript"/>
        </w:rPr>
        <w:t>REP</w:t>
      </w:r>
      <w:r>
        <w:t xml:space="preserve"> value to achieve model convergence, so we used the 1.4 times expansion instead. We set </w:t>
      </w:r>
      <m:oMath>
        <m:sSub>
          <m:sSubPr>
            <m:ctrlPr>
              <w:rPr>
                <w:rFonts w:ascii="Cambria Math" w:hAnsi="Cambria Math"/>
              </w:rPr>
            </m:ctrlPr>
          </m:sSubPr>
          <m:e>
            <m:r>
              <w:rPr>
                <w:rFonts w:ascii="Cambria Math" w:hAnsi="Cambria Math"/>
              </w:rPr>
              <m:t>σ</m:t>
            </m:r>
          </m:e>
          <m:sub>
            <m:r>
              <w:rPr>
                <w:rFonts w:ascii="Cambria Math" w:hAnsi="Cambria Math"/>
              </w:rPr>
              <m:t>SREP</m:t>
            </m:r>
          </m:sub>
        </m:sSub>
      </m:oMath>
      <w:r>
        <w:t xml:space="preserve"> at </w:t>
      </w:r>
      <m:oMath>
        <m:rad>
          <m:radPr>
            <m:degHide m:val="1"/>
            <m:ctrlPr>
              <w:rPr>
                <w:rFonts w:ascii="Cambria Math" w:hAnsi="Cambria Math"/>
              </w:rPr>
            </m:ctrlPr>
          </m:radPr>
          <m:deg/>
          <m:e>
            <m:r>
              <w:rPr>
                <w:rFonts w:ascii="Cambria Math" w:hAnsi="Cambria Math"/>
              </w:rPr>
              <m:t>2</m:t>
            </m:r>
          </m:e>
        </m:rad>
        <m:r>
          <w:rPr>
            <w:rFonts w:ascii="Cambria Math" w:hAnsi="Cambria Math"/>
          </w:rPr>
          <m:t>×1000=1414</m:t>
        </m:r>
      </m:oMath>
      <w:r>
        <w:t xml:space="preserve"> spawners, which is the same value used by Arbeider et al. (</w:t>
      </w:r>
      <w:hyperlink w:anchor="ref-arbeiderInteriorFraserCoho2020">
        <w:r>
          <w:rPr>
            <w:rStyle w:val="Hyperlink"/>
          </w:rPr>
          <w:t>2020</w:t>
        </w:r>
      </w:hyperlink>
      <w:r>
        <w:t>). Note that the “</w:t>
      </w:r>
      <m:oMath>
        <m:r>
          <w:rPr>
            <w:rFonts w:ascii="Cambria Math" w:hAnsi="Cambria Math"/>
          </w:rPr>
          <m:t>×1000</m:t>
        </m:r>
      </m:oMath>
      <w:r>
        <w:t>” term is used to correct for scaling spawner abundance by 1/1000 when fitting models. The effect of adding the prior on S</w:t>
      </w:r>
      <w:r>
        <w:rPr>
          <w:vertAlign w:val="subscript"/>
        </w:rPr>
        <w:t>REP</w:t>
      </w:r>
      <w:r>
        <w:t xml:space="preserve"> when fitting individual models to available data is shown in Figure 3.2.</w:t>
      </w:r>
    </w:p>
    <w:p w14:paraId="7685619D" w14:textId="77777777" w:rsidR="00266FBB" w:rsidRDefault="00933094">
      <w:r>
        <w:rPr>
          <w:noProof/>
        </w:rPr>
        <w:lastRenderedPageBreak/>
        <w:drawing>
          <wp:inline distT="0" distB="0" distL="0" distR="0" wp14:anchorId="08C62399" wp14:editId="34505E0E">
            <wp:extent cx="5486400" cy="5486400"/>
            <wp:effectExtent l="0" t="0" r="0" b="0"/>
            <wp:docPr id="5" name="Picture" descr="Figure 3.2: Spawner-recruitment curves fit to spawner and recruitment data using individual models for each CU. Solid black lines shows the MLE fit for the base Ricker model while solid blue lines shows the MLE fit for the Ricker_priorCap model. Associated black and blue shaded regions show the 95 percent confidence intervals on respective model fits. The red line show the replacement line."/>
            <wp:cNvGraphicFramePr/>
            <a:graphic xmlns:a="http://schemas.openxmlformats.org/drawingml/2006/main">
              <a:graphicData uri="http://schemas.openxmlformats.org/drawingml/2006/picture">
                <pic:pic xmlns:pic="http://schemas.openxmlformats.org/drawingml/2006/picture">
                  <pic:nvPicPr>
                    <pic:cNvPr id="0" name="Picture" descr="figure/coho-compare-SRFits-IM.png"/>
                    <pic:cNvPicPr>
                      <a:picLocks noChangeAspect="1" noChangeArrowheads="1"/>
                    </pic:cNvPicPr>
                  </pic:nvPicPr>
                  <pic:blipFill>
                    <a:blip r:embed="rId14"/>
                    <a:stretch>
                      <a:fillRect/>
                    </a:stretch>
                  </pic:blipFill>
                  <pic:spPr bwMode="auto">
                    <a:xfrm>
                      <a:off x="0" y="0"/>
                      <a:ext cx="5486400" cy="5486400"/>
                    </a:xfrm>
                    <a:prstGeom prst="rect">
                      <a:avLst/>
                    </a:prstGeom>
                    <a:noFill/>
                    <a:ln w="9525">
                      <a:noFill/>
                      <a:headEnd/>
                      <a:tailEnd/>
                    </a:ln>
                  </pic:spPr>
                </pic:pic>
              </a:graphicData>
            </a:graphic>
          </wp:inline>
        </w:drawing>
      </w:r>
    </w:p>
    <w:p w14:paraId="75FEA92F" w14:textId="77777777" w:rsidR="00266FBB" w:rsidRDefault="00933094">
      <w:r>
        <w:t xml:space="preserve">Figure 3.2: Spawner-recruitment curves fit to spawner and recruitment data using individual models for each CU. Solid black lines shows the MLE fit for the base Ricker model while solid blue lines shows the MLE fit for the Ricker_priorCap model. </w:t>
      </w:r>
      <w:commentRangeStart w:id="170"/>
      <w:commentRangeStart w:id="171"/>
      <w:r>
        <w:t xml:space="preserve">Associated black and blue shaded regions show the 95 percent confidence intervals on respective model fits. </w:t>
      </w:r>
      <w:commentRangeEnd w:id="170"/>
      <w:r w:rsidR="00B0521F">
        <w:rPr>
          <w:rStyle w:val="CommentReference"/>
        </w:rPr>
        <w:commentReference w:id="170"/>
      </w:r>
      <w:commentRangeEnd w:id="171"/>
      <w:r w:rsidR="0010579A">
        <w:rPr>
          <w:rStyle w:val="CommentReference"/>
        </w:rPr>
        <w:commentReference w:id="171"/>
      </w:r>
      <w:r>
        <w:t>The red line</w:t>
      </w:r>
      <w:ins w:id="172" w:author="DFO" w:date="2021-12-22T10:27:00Z">
        <w:r w:rsidR="00B0521F">
          <w:t>s</w:t>
        </w:r>
      </w:ins>
      <w:r>
        <w:t xml:space="preserve"> show the replacement line.</w:t>
      </w:r>
    </w:p>
    <w:p w14:paraId="45AD78AB" w14:textId="77777777" w:rsidR="00266FBB" w:rsidRDefault="00933094">
      <w:pPr>
        <w:pStyle w:val="BodyText"/>
      </w:pPr>
      <w:r>
        <w:rPr>
          <w:b/>
          <w:i/>
        </w:rPr>
        <w:t>Calculation of Sgen</w:t>
      </w:r>
    </w:p>
    <w:p w14:paraId="2AFB170F" w14:textId="77777777" w:rsidR="00266FBB" w:rsidRDefault="00933094">
      <w:pPr>
        <w:pStyle w:val="BodyText"/>
      </w:pPr>
      <w:r>
        <w:t xml:space="preserve">The inclusion of a </w:t>
      </w:r>
      <w:del w:id="173" w:author="DFO" w:date="2021-12-22T10:25:00Z">
        <w:r w:rsidDel="00B0521F">
          <w:delText xml:space="preserve">marine </w:delText>
        </w:r>
      </w:del>
      <w:ins w:id="174" w:author="DFO" w:date="2021-12-22T10:25:00Z">
        <w:r w:rsidR="00B0521F">
          <w:t xml:space="preserve">smolt-adult </w:t>
        </w:r>
      </w:ins>
      <w:r>
        <w:t xml:space="preserve">survival co-variate in all four stock recruit models means that the realized productivity changes from year to year with changing </w:t>
      </w:r>
      <w:del w:id="175" w:author="DFO" w:date="2021-12-22T10:25:00Z">
        <w:r w:rsidDel="00B0521F">
          <w:delText xml:space="preserve">marine </w:delText>
        </w:r>
      </w:del>
      <w:r>
        <w:t>survival. We incorporated this adjustment into our calculations of S by first calculating the effective productivity for each CU as:</w:t>
      </w:r>
    </w:p>
    <w:p w14:paraId="7DB0533E" w14:textId="77777777" w:rsidR="00266FBB" w:rsidRDefault="00933094">
      <w:pPr>
        <w:pStyle w:val="BodyText"/>
      </w:pPr>
      <m:oMathPara>
        <m:oMathParaPr>
          <m:jc m:val="center"/>
        </m:oMathParaPr>
        <m:oMath>
          <m:r>
            <w:rPr>
              <w:rFonts w:ascii="Cambria Math" w:hAnsi="Cambria Math"/>
            </w:rPr>
            <m:t>log(α</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)+γlog(</m:t>
          </m:r>
          <m:bar>
            <m:barPr>
              <m:pos m:val="top"/>
              <m:ctrlPr>
                <w:rPr>
                  <w:rFonts w:ascii="Cambria Math" w:hAnsi="Cambria Math"/>
                </w:rPr>
              </m:ctrlPr>
            </m:barPr>
            <m:e>
              <m:r>
                <w:rPr>
                  <w:rFonts w:ascii="Cambria Math" w:hAnsi="Cambria Math"/>
                </w:rPr>
                <m:t>m</m:t>
              </m:r>
            </m:e>
          </m:bar>
          <m:r>
            <w:rPr>
              <w:rFonts w:ascii="Cambria Math" w:hAnsi="Cambria Math"/>
            </w:rPr>
            <m:t>)  (3.3)</m:t>
          </m:r>
        </m:oMath>
      </m:oMathPara>
    </w:p>
    <w:p w14:paraId="70766596" w14:textId="77777777" w:rsidR="00266FBB" w:rsidRDefault="00933094">
      <w:r>
        <w:t xml:space="preserve">where, </w:t>
      </w:r>
      <m:oMath>
        <m:bar>
          <m:barPr>
            <m:pos m:val="top"/>
            <m:ctrlPr>
              <w:rPr>
                <w:rFonts w:ascii="Cambria Math" w:hAnsi="Cambria Math"/>
              </w:rPr>
            </m:ctrlPr>
          </m:barPr>
          <m:e>
            <m:r>
              <w:rPr>
                <w:rFonts w:ascii="Cambria Math" w:hAnsi="Cambria Math"/>
              </w:rPr>
              <m:t>m</m:t>
            </m:r>
          </m:e>
        </m:bar>
      </m:oMath>
      <w:r>
        <w:t xml:space="preserve"> is the average </w:t>
      </w:r>
      <w:del w:id="176" w:author="DFO" w:date="2021-12-22T10:25:00Z">
        <w:r w:rsidDel="00B0521F">
          <w:delText xml:space="preserve">marine </w:delText>
        </w:r>
      </w:del>
      <w:ins w:id="177" w:author="DFO" w:date="2021-12-22T10:25:00Z">
        <w:r w:rsidR="00B0521F">
          <w:t xml:space="preserve">smolt-adult </w:t>
        </w:r>
      </w:ins>
      <w:r>
        <w:t>survival rate over the available time series.</w:t>
      </w:r>
    </w:p>
    <w:p w14:paraId="09241346" w14:textId="77777777" w:rsidR="00266FBB" w:rsidRDefault="00933094">
      <w:pPr>
        <w:pStyle w:val="BodyText"/>
      </w:pPr>
      <w:r>
        <w:t>S</w:t>
      </w:r>
      <w:r>
        <w:rPr>
          <w:vertAlign w:val="subscript"/>
        </w:rPr>
        <w:t>MSY</w:t>
      </w:r>
      <w:r>
        <w:t xml:space="preserve"> was calculated as a function of log(</w:t>
      </w:r>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using:</w:t>
      </w:r>
    </w:p>
    <w:p w14:paraId="48040792" w14:textId="77777777" w:rsidR="00266FBB" w:rsidRDefault="00161351">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MSY,i</m:t>
              </m:r>
            </m:sub>
          </m:sSub>
          <m:r>
            <w:rPr>
              <w:rFonts w:ascii="Cambria Math" w:hAnsi="Cambria Math"/>
            </w:rPr>
            <m:t>=1-</m:t>
          </m:r>
          <m:f>
            <m:fPr>
              <m:ctrlPr>
                <w:rPr>
                  <w:rFonts w:ascii="Cambria Math" w:hAnsi="Cambria Math"/>
                </w:rPr>
              </m:ctrlPr>
            </m:fPr>
            <m:num>
              <m:r>
                <w:rPr>
                  <w:rFonts w:ascii="Cambria Math" w:hAnsi="Cambria Math"/>
                </w:rPr>
                <m:t>W(</m:t>
              </m:r>
              <m:sSup>
                <m:sSupPr>
                  <m:ctrlPr>
                    <w:rPr>
                      <w:rFonts w:ascii="Cambria Math" w:hAnsi="Cambria Math"/>
                    </w:rPr>
                  </m:ctrlPr>
                </m:sSupPr>
                <m:e>
                  <m:r>
                    <w:rPr>
                      <w:rFonts w:ascii="Cambria Math" w:hAnsi="Cambria Math"/>
                    </w:rPr>
                    <m:t>e</m:t>
                  </m:r>
                </m:e>
                <m:sup>
                  <m:r>
                    <w:rPr>
                      <w:rFonts w:ascii="Cambria Math" w:hAnsi="Cambria Math"/>
                    </w:rPr>
                    <m:t>1</m:t>
                  </m:r>
                </m:sup>
              </m:sSup>
              <m:r>
                <w:rPr>
                  <w:rFonts w:ascii="Cambria Math" w:hAnsi="Cambria Math"/>
                </w:rPr>
                <m:t>-α</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um>
            <m:den>
              <m:sSub>
                <m:sSubPr>
                  <m:ctrlPr>
                    <w:rPr>
                      <w:rFonts w:ascii="Cambria Math" w:hAnsi="Cambria Math"/>
                    </w:rPr>
                  </m:ctrlPr>
                </m:sSubPr>
                <m:e>
                  <m:r>
                    <w:rPr>
                      <w:rFonts w:ascii="Cambria Math" w:hAnsi="Cambria Math"/>
                    </w:rPr>
                    <m:t>β</m:t>
                  </m:r>
                </m:e>
                <m:sub>
                  <m:r>
                    <w:rPr>
                      <w:rFonts w:ascii="Cambria Math" w:hAnsi="Cambria Math"/>
                    </w:rPr>
                    <m:t>i</m:t>
                  </m:r>
                </m:sub>
              </m:sSub>
            </m:den>
          </m:f>
          <m:r>
            <w:rPr>
              <w:rFonts w:ascii="Cambria Math" w:hAnsi="Cambria Math"/>
            </w:rPr>
            <m:t>  (3.4)</m:t>
          </m:r>
        </m:oMath>
      </m:oMathPara>
    </w:p>
    <w:p w14:paraId="5DA34D25" w14:textId="77777777" w:rsidR="00266FBB" w:rsidRDefault="00933094">
      <w:r>
        <w:t xml:space="preserve">where, </w:t>
      </w:r>
      <m:oMath>
        <m:r>
          <w:rPr>
            <w:rFonts w:ascii="Cambria Math" w:hAnsi="Cambria Math"/>
          </w:rPr>
          <m:t>W</m:t>
        </m:r>
      </m:oMath>
      <w:r>
        <w:t xml:space="preserve"> represents the Lambert W function (Scheuerell </w:t>
      </w:r>
      <w:hyperlink w:anchor="Xc42d04c48da523ac8df8573b3cd717b3dd480a5">
        <w:r>
          <w:rPr>
            <w:rStyle w:val="Hyperlink"/>
          </w:rPr>
          <w:t>2016</w:t>
        </w:r>
      </w:hyperlink>
      <w:r>
        <w:t>). S</w:t>
      </w:r>
      <w:ins w:id="178" w:author="DFO" w:date="2021-12-22T10:26:00Z">
        <w:r w:rsidR="00B0521F" w:rsidRPr="00B0521F">
          <w:rPr>
            <w:vertAlign w:val="subscript"/>
            <w:rPrChange w:id="179" w:author="DFO" w:date="2021-12-22T10:26:00Z">
              <w:rPr/>
            </w:rPrChange>
          </w:rPr>
          <w:t>MSY</w:t>
        </w:r>
      </w:ins>
      <w:r>
        <w:t xml:space="preserve"> was then calculated numerically by solving the following equation:</w:t>
      </w:r>
    </w:p>
    <w:p w14:paraId="5CD36DDD" w14:textId="77777777" w:rsidR="00266FBB" w:rsidRDefault="00161351">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MSY,i</m:t>
              </m:r>
            </m:sub>
          </m:sSub>
          <m:r>
            <w:rPr>
              <w:rFonts w:ascii="Cambria Math" w:hAnsi="Cambria Math"/>
            </w:rPr>
            <m:t>=α</m:t>
          </m:r>
          <m:sSub>
            <m:sSubPr>
              <m:ctrlPr>
                <w:rPr>
                  <w:rFonts w:ascii="Cambria Math" w:hAnsi="Cambria Math"/>
                </w:rPr>
              </m:ctrlPr>
            </m:sSubPr>
            <m:e>
              <m:r>
                <w:rPr>
                  <w:rFonts w:ascii="Cambria Math" w:hAnsi="Cambria Math"/>
                </w:rPr>
                <m:t>'</m:t>
              </m:r>
            </m:e>
            <m:sub>
              <m:r>
                <w:rPr>
                  <w:rFonts w:ascii="Cambria Math" w:hAnsi="Cambria Math"/>
                </w:rPr>
                <m:t>i</m:t>
              </m:r>
            </m:sub>
          </m:sSub>
          <m:sSub>
            <m:sSubPr>
              <m:ctrlPr>
                <w:rPr>
                  <w:rFonts w:ascii="Cambria Math" w:hAnsi="Cambria Math"/>
                </w:rPr>
              </m:ctrlPr>
            </m:sSubPr>
            <m:e>
              <m:r>
                <w:rPr>
                  <w:rFonts w:ascii="Cambria Math" w:hAnsi="Cambria Math"/>
                </w:rPr>
                <m:t>S</m:t>
              </m:r>
            </m:e>
            <m:sub>
              <m:r>
                <w:rPr>
                  <w:rFonts w:ascii="Cambria Math" w:hAnsi="Cambria Math"/>
                </w:rPr>
                <m:t>gen,i</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gen,i</m:t>
                  </m:r>
                </m:sub>
              </m:sSub>
            </m:sup>
          </m:sSup>
          <m:r>
            <w:rPr>
              <w:rFonts w:ascii="Cambria Math" w:hAnsi="Cambria Math"/>
            </w:rPr>
            <m:t>  (3.5)</m:t>
          </m:r>
        </m:oMath>
      </m:oMathPara>
    </w:p>
    <w:p w14:paraId="362AA6EE" w14:textId="77777777" w:rsidR="00266FBB" w:rsidRDefault="00933094">
      <w:pPr>
        <w:pStyle w:val="Heading2"/>
      </w:pPr>
      <w:bookmarkStart w:id="180" w:name="lrp-estimation-proportion-of-cus"/>
      <w:r>
        <w:t>3.4</w:t>
      </w:r>
      <w:r>
        <w:tab/>
        <w:t>LRP ESTIMATION: PROPORTION OF CUS</w:t>
      </w:r>
      <w:bookmarkEnd w:id="180"/>
    </w:p>
    <w:p w14:paraId="1D52C4AA" w14:textId="77777777" w:rsidR="00266FBB" w:rsidRPr="00E51158" w:rsidRDefault="00933094">
      <w:pPr>
        <w:pStyle w:val="Heading3"/>
        <w:rPr>
          <w:lang w:val="en-US"/>
        </w:rPr>
      </w:pPr>
      <w:bookmarkStart w:id="181" w:name="methods"/>
      <w:r w:rsidRPr="00E51158">
        <w:rPr>
          <w:lang w:val="en-US"/>
        </w:rPr>
        <w:t>3.4.1</w:t>
      </w:r>
      <w:r w:rsidRPr="00E51158">
        <w:rPr>
          <w:lang w:val="en-US"/>
        </w:rPr>
        <w:tab/>
        <w:t>Methods</w:t>
      </w:r>
      <w:bookmarkEnd w:id="181"/>
    </w:p>
    <w:p w14:paraId="0B4F7D2F" w14:textId="77777777" w:rsidR="00266FBB" w:rsidRDefault="00933094">
      <w:r>
        <w:t>We looked at the proportion of CUs that had Pacific Salmon Status Scanner status assessments above the red zone to determine in which years between 1998 and 2020 the LRP would have been breached. Status was assessed as being below the LRP in years in which one or more CUs assessed as having red status. Both Ricker model formulations described above were used to estimate relative abundance-based benchmarks (lower benchmark = S and upper benchmark = 0.8S) when assessing status with the Pacific Salmon Status Scanner: the base Ricker model and the Ricker_priorCap model. Estimates of S and S were made using all data available up to 2020.</w:t>
      </w:r>
    </w:p>
    <w:p w14:paraId="03823C3C" w14:textId="77777777" w:rsidR="00266FBB" w:rsidRDefault="00933094">
      <w:pPr>
        <w:pStyle w:val="BodyText"/>
      </w:pPr>
      <w:r>
        <w:t>For comparison, we also looked at the proportion of CUs that had recent generational average (3-year) spawning abundance greater than S in each historical year and the proportion of CUs that failed to meet the IFCRT distributional target of at least half of all sub-populations within each CU having more than 1000 spawners.</w:t>
      </w:r>
    </w:p>
    <w:p w14:paraId="364D7A34" w14:textId="77777777" w:rsidR="00266FBB" w:rsidRPr="00E51158" w:rsidRDefault="00933094">
      <w:pPr>
        <w:pStyle w:val="Heading3"/>
        <w:rPr>
          <w:lang w:val="en-US"/>
        </w:rPr>
      </w:pPr>
      <w:bookmarkStart w:id="182" w:name="results"/>
      <w:r w:rsidRPr="00E51158">
        <w:rPr>
          <w:lang w:val="en-US"/>
        </w:rPr>
        <w:t>3.4.2</w:t>
      </w:r>
      <w:r w:rsidRPr="00E51158">
        <w:rPr>
          <w:lang w:val="en-US"/>
        </w:rPr>
        <w:tab/>
        <w:t>Results</w:t>
      </w:r>
      <w:bookmarkEnd w:id="182"/>
    </w:p>
    <w:p w14:paraId="5555DD67" w14:textId="194A5B55" w:rsidR="00266FBB" w:rsidRDefault="00933094">
      <w:r>
        <w:t>Estimates of S</w:t>
      </w:r>
      <w:ins w:id="183" w:author="DFO" w:date="2021-12-22T10:47:00Z">
        <w:r w:rsidR="00C14330" w:rsidRPr="00C14330">
          <w:rPr>
            <w:vertAlign w:val="subscript"/>
            <w:rPrChange w:id="184" w:author="DFO" w:date="2021-12-22T10:47:00Z">
              <w:rPr/>
            </w:rPrChange>
          </w:rPr>
          <w:t>gen</w:t>
        </w:r>
      </w:ins>
      <w:r>
        <w:t xml:space="preserve"> based on the Ricker_priorCap model were higher than those based on the base Ricker model for four of the five CUs (Middle Fraser, Lower Thompson, North Thompson, and South Thompson) and were approximately equal for the fifth CU (Fraser Canyon; Appendix 9). As a result, generational average spawning abundance was more likely to drop below S</w:t>
      </w:r>
      <w:ins w:id="185" w:author="DFO" w:date="2021-12-22T10:47:00Z">
        <w:r w:rsidR="00C14330" w:rsidRPr="00C14330">
          <w:rPr>
            <w:vertAlign w:val="subscript"/>
            <w:rPrChange w:id="186" w:author="DFO" w:date="2021-12-22T10:47:00Z">
              <w:rPr/>
            </w:rPrChange>
          </w:rPr>
          <w:t>gen</w:t>
        </w:r>
      </w:ins>
      <w:r>
        <w:t xml:space="preserve"> when it was estimated using the Ricker_priorCap. Under the base Ricker model formulation, generational average spawning abundance remained above S</w:t>
      </w:r>
      <w:ins w:id="187" w:author="DFO" w:date="2021-12-22T10:47:00Z">
        <w:r w:rsidR="00C14330" w:rsidRPr="00C14330">
          <w:rPr>
            <w:vertAlign w:val="subscript"/>
            <w:rPrChange w:id="188" w:author="DFO" w:date="2021-12-22T10:47:00Z">
              <w:rPr/>
            </w:rPrChange>
          </w:rPr>
          <w:t>gen</w:t>
        </w:r>
      </w:ins>
      <w:r>
        <w:t xml:space="preserve"> for all years between 2000 and 2020 (Figure 3.3). In comparison, under the Ricker_priorCap formulation, generational average abundance dropped below S</w:t>
      </w:r>
      <w:ins w:id="189" w:author="DFO" w:date="2021-12-22T10:47:00Z">
        <w:r w:rsidR="00C14330" w:rsidRPr="00C14330">
          <w:rPr>
            <w:vertAlign w:val="subscript"/>
            <w:rPrChange w:id="190" w:author="DFO" w:date="2021-12-22T10:48:00Z">
              <w:rPr/>
            </w:rPrChange>
          </w:rPr>
          <w:t>gen</w:t>
        </w:r>
      </w:ins>
      <w:r>
        <w:t xml:space="preserve"> in one or more years for Lower Thompson CU (2006), Middle Fraser CU (2006, 2008), and South Thompson CU (2000, 2006, 2007, 2015; Figure 3.4). As a result, at least one CU had stock status assessed as below S</w:t>
      </w:r>
      <w:ins w:id="191" w:author="DFO" w:date="2021-12-22T10:48:00Z">
        <w:r w:rsidR="00C14330" w:rsidRPr="00C14330">
          <w:rPr>
            <w:vertAlign w:val="subscript"/>
            <w:rPrChange w:id="192" w:author="DFO" w:date="2021-12-22T10:48:00Z">
              <w:rPr/>
            </w:rPrChange>
          </w:rPr>
          <w:t>gen</w:t>
        </w:r>
      </w:ins>
      <w:r>
        <w:t xml:space="preserve"> for 5 of the 21 years between 2000 and 2020.</w:t>
      </w:r>
    </w:p>
    <w:p w14:paraId="5A1BA151" w14:textId="6A133645" w:rsidR="00266FBB" w:rsidRDefault="00933094">
      <w:pPr>
        <w:pStyle w:val="BodyText"/>
      </w:pPr>
      <w:r>
        <w:t>When CU status was assessed using the Pacific Salmon Status Scanner with lower and upper abundance-based benchmarks based on S</w:t>
      </w:r>
      <w:ins w:id="193" w:author="DFO" w:date="2021-12-22T10:48:00Z">
        <w:r w:rsidR="00C14330" w:rsidRPr="00C14330">
          <w:rPr>
            <w:vertAlign w:val="subscript"/>
            <w:rPrChange w:id="194" w:author="DFO" w:date="2021-12-22T10:48:00Z">
              <w:rPr/>
            </w:rPrChange>
          </w:rPr>
          <w:t>gen</w:t>
        </w:r>
      </w:ins>
      <w:r>
        <w:t xml:space="preserve"> and 0.8S</w:t>
      </w:r>
      <w:ins w:id="195" w:author="DFO" w:date="2021-12-22T10:48:00Z">
        <w:r w:rsidR="00C14330" w:rsidRPr="00C14330">
          <w:rPr>
            <w:vertAlign w:val="subscript"/>
            <w:rPrChange w:id="196" w:author="DFO" w:date="2021-12-22T10:48:00Z">
              <w:rPr/>
            </w:rPrChange>
          </w:rPr>
          <w:t>MSY</w:t>
        </w:r>
      </w:ins>
      <w:r>
        <w:t xml:space="preserve"> as inputs, CU status was always assessed as red for years in which the generational average spawning abundance dropped below S</w:t>
      </w:r>
      <w:ins w:id="197" w:author="DFO" w:date="2021-12-22T10:49:00Z">
        <w:r w:rsidR="00C14330" w:rsidRPr="00C14330">
          <w:rPr>
            <w:vertAlign w:val="subscript"/>
            <w:rPrChange w:id="198" w:author="DFO" w:date="2021-12-22T10:49:00Z">
              <w:rPr/>
            </w:rPrChange>
          </w:rPr>
          <w:t>gen</w:t>
        </w:r>
      </w:ins>
      <w:r>
        <w:t>, regardless of which stock recruit</w:t>
      </w:r>
      <w:ins w:id="199" w:author="DFO" w:date="2021-12-22T10:49:00Z">
        <w:r w:rsidR="00C14330">
          <w:t>ment</w:t>
        </w:r>
      </w:ins>
      <w:r>
        <w:t xml:space="preserve"> model was used to estimate benchmarks (Figures 3.3 and 3.4). This result occurs because according to the Pacific Salmon Status Scanner decision tree (Figure 2.1), status is derived from abundance-based benchmarks in most years, which means that being below S</w:t>
      </w:r>
      <w:ins w:id="200" w:author="DFO" w:date="2021-12-22T10:49:00Z">
        <w:r w:rsidR="00C14330" w:rsidRPr="00C14330">
          <w:rPr>
            <w:vertAlign w:val="subscript"/>
            <w:rPrChange w:id="201" w:author="DFO" w:date="2021-12-22T10:49:00Z">
              <w:rPr/>
            </w:rPrChange>
          </w:rPr>
          <w:t>gen</w:t>
        </w:r>
      </w:ins>
      <w:r>
        <w:t xml:space="preserve"> is most often the trigger for a red CU status assessment. An exception occurs in the Fraser Canyon CU in years 2015-2017. In these years, the generational average of absolute spawning abundance is &lt; 1500 spawners and CU is assigned red status under the first node of the decision tree even though spawning abundances are above S</w:t>
      </w:r>
      <w:ins w:id="202" w:author="DFO" w:date="2021-12-22T10:49:00Z">
        <w:r w:rsidR="00C14330" w:rsidRPr="00C14330">
          <w:rPr>
            <w:vertAlign w:val="subscript"/>
            <w:rPrChange w:id="203" w:author="DFO" w:date="2021-12-22T10:49:00Z">
              <w:rPr/>
            </w:rPrChange>
          </w:rPr>
          <w:t>gen</w:t>
        </w:r>
      </w:ins>
      <w:r>
        <w:t xml:space="preserve"> (Figure 2.1). As a result, when Pacific Salmon Status Scanner status was assessed using abundance-based benchmarks estimated from the base Ricker model, a proportion-based LRP for the SMU would have been breached in 4 of 21 years based on Fraser </w:t>
      </w:r>
      <w:r>
        <w:lastRenderedPageBreak/>
        <w:t>Canyon spawning abundances dropping below 1500 spawners in three years (2015-2017), and one year (2000) in which the Lower Thompson CU had spawning abundance &lt; S</w:t>
      </w:r>
      <w:ins w:id="204" w:author="DFO" w:date="2021-12-22T10:50:00Z">
        <w:r w:rsidR="00C14330" w:rsidRPr="00C14330">
          <w:rPr>
            <w:vertAlign w:val="subscript"/>
            <w:rPrChange w:id="205" w:author="DFO" w:date="2021-12-22T10:50:00Z">
              <w:rPr/>
            </w:rPrChange>
          </w:rPr>
          <w:t>gen</w:t>
        </w:r>
      </w:ins>
      <w:r>
        <w:t xml:space="preserve"> (Figure 3.3). When Pacific Salmon Status Scanner status was assessed using abundance-based benchmarks from the Ricker_priorCap model, a proportion-based LRP would have been breached in 9 of 21 years (2000-2001, 2005-2007, 2010, 2015-2017) based on a combination of spawning abundances &lt; 1500 in the Fraser Canyon CU and spawning abundances &lt; S</w:t>
      </w:r>
      <w:ins w:id="206" w:author="DFO" w:date="2021-12-22T10:50:00Z">
        <w:r w:rsidR="00C14330" w:rsidRPr="00C14330">
          <w:rPr>
            <w:vertAlign w:val="subscript"/>
            <w:rPrChange w:id="207" w:author="DFO" w:date="2021-12-22T10:50:00Z">
              <w:rPr/>
            </w:rPrChange>
          </w:rPr>
          <w:t>gen</w:t>
        </w:r>
      </w:ins>
      <w:r>
        <w:t xml:space="preserve"> in other CUs (Figure 3.4). Pacific Salmon Status Scanner status was above red for all CUs in the most recent year, 2020, indicating that the SMU is currently above a proportion-based LRP.</w:t>
      </w:r>
    </w:p>
    <w:p w14:paraId="710885A7" w14:textId="77777777" w:rsidR="00266FBB" w:rsidRDefault="00933094">
      <w:r>
        <w:rPr>
          <w:noProof/>
        </w:rPr>
        <w:drawing>
          <wp:inline distT="0" distB="0" distL="0" distR="0" wp14:anchorId="0A34FEC7" wp14:editId="2E1EDAE8">
            <wp:extent cx="5486400" cy="2743200"/>
            <wp:effectExtent l="0" t="0" r="0" b="0"/>
            <wp:docPr id="6" name="Picture" descr="Figure 3.3: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Sgen was estimated using the Ricker model, while red dots indicate years in which one or more CUs had Pacific Salmon Status Scanner assessments in the red zone, which would trigger a breach of the LRP. Solid orange lines show estimates of Sgen from the Ricker model for comparison."/>
            <wp:cNvGraphicFramePr/>
            <a:graphic xmlns:a="http://schemas.openxmlformats.org/drawingml/2006/main">
              <a:graphicData uri="http://schemas.openxmlformats.org/drawingml/2006/picture">
                <pic:pic xmlns:pic="http://schemas.openxmlformats.org/drawingml/2006/picture">
                  <pic:nvPicPr>
                    <pic:cNvPr id="0" name="Picture" descr="figure/coho-CU-EscpSeries-wMultiStatus-Ricker.png"/>
                    <pic:cNvPicPr>
                      <a:picLocks noChangeAspect="1" noChangeArrowheads="1"/>
                    </pic:cNvPicPr>
                  </pic:nvPicPr>
                  <pic:blipFill>
                    <a:blip r:embed="rId15"/>
                    <a:stretch>
                      <a:fillRect/>
                    </a:stretch>
                  </pic:blipFill>
                  <pic:spPr bwMode="auto">
                    <a:xfrm>
                      <a:off x="0" y="0"/>
                      <a:ext cx="5486400" cy="2743200"/>
                    </a:xfrm>
                    <a:prstGeom prst="rect">
                      <a:avLst/>
                    </a:prstGeom>
                    <a:noFill/>
                    <a:ln w="9525">
                      <a:noFill/>
                      <a:headEnd/>
                      <a:tailEnd/>
                    </a:ln>
                  </pic:spPr>
                </pic:pic>
              </a:graphicData>
            </a:graphic>
          </wp:inline>
        </w:drawing>
      </w:r>
    </w:p>
    <w:p w14:paraId="6EFC40B7" w14:textId="337EB787" w:rsidR="00266FBB" w:rsidRDefault="00933094">
      <w:r>
        <w:t xml:space="preserve">Figure 3.3: Escapement time series for five Interior Fraser Coho CUs shown as annual escapements (lines) and 3-year geometric mean escapements (dots). First geometric mean includes years 1998-2000. Grey dots indicate years </w:t>
      </w:r>
      <w:del w:id="208" w:author="DFO" w:date="2021-12-22T10:51:00Z">
        <w:r w:rsidDel="00C14330">
          <w:delText>in which</w:delText>
        </w:r>
      </w:del>
      <w:ins w:id="209" w:author="DFO" w:date="2021-12-22T10:51:00Z">
        <w:r w:rsidR="00C14330">
          <w:t>when</w:t>
        </w:r>
      </w:ins>
      <w:r>
        <w:t xml:space="preserve"> all CUs had Pacific Salmon Status Scanner assessments above red when S</w:t>
      </w:r>
      <w:r w:rsidRPr="00C14330">
        <w:rPr>
          <w:vertAlign w:val="subscript"/>
          <w:rPrChange w:id="210" w:author="DFO" w:date="2021-12-22T10:51:00Z">
            <w:rPr/>
          </w:rPrChange>
        </w:rPr>
        <w:t>gen</w:t>
      </w:r>
      <w:r>
        <w:t xml:space="preserve"> was estimated using the Ricker model, while red dots indicate years </w:t>
      </w:r>
      <w:del w:id="211" w:author="DFO" w:date="2021-12-22T10:51:00Z">
        <w:r w:rsidDel="00C14330">
          <w:delText>in which</w:delText>
        </w:r>
      </w:del>
      <w:ins w:id="212" w:author="DFO" w:date="2021-12-22T10:51:00Z">
        <w:r w:rsidR="00C14330">
          <w:t>when</w:t>
        </w:r>
      </w:ins>
      <w:r>
        <w:t xml:space="preserve"> one or more CUs had Pacific Salmon Status Scanner assessments in the red zone, which would trigger a breach of the LRP. Solid orange lines show estimates of S</w:t>
      </w:r>
      <w:r w:rsidRPr="00C14330">
        <w:rPr>
          <w:vertAlign w:val="subscript"/>
          <w:rPrChange w:id="213" w:author="DFO" w:date="2021-12-22T10:51:00Z">
            <w:rPr/>
          </w:rPrChange>
        </w:rPr>
        <w:t>gen</w:t>
      </w:r>
      <w:r>
        <w:t xml:space="preserve"> from the Ricker model for comparison.</w:t>
      </w:r>
    </w:p>
    <w:p w14:paraId="5E4B9FCB" w14:textId="77777777" w:rsidR="00266FBB" w:rsidRDefault="00933094">
      <w:r>
        <w:rPr>
          <w:noProof/>
        </w:rPr>
        <w:drawing>
          <wp:inline distT="0" distB="0" distL="0" distR="0" wp14:anchorId="70C0BC1D" wp14:editId="2CFD8977">
            <wp:extent cx="5486400" cy="2743200"/>
            <wp:effectExtent l="0" t="0" r="0" b="0"/>
            <wp:docPr id="7" name="Picture" descr="Figure 3.4: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Sgen was estimated using the Ricker_priorCap model, while red dots indicate years in which one or more CUs had Pacific Salmon Status Scanner status in the red zone, which would trigger a breach of the LRP. Solid orange lines show estimates of Sgen from the Ricker_priorCap model for comparison."/>
            <wp:cNvGraphicFramePr/>
            <a:graphic xmlns:a="http://schemas.openxmlformats.org/drawingml/2006/main">
              <a:graphicData uri="http://schemas.openxmlformats.org/drawingml/2006/picture">
                <pic:pic xmlns:pic="http://schemas.openxmlformats.org/drawingml/2006/picture">
                  <pic:nvPicPr>
                    <pic:cNvPr id="0" name="Picture" descr="figure/coho-CU-EscpSeries-wMultiStatus_Ricker_priorCap.png"/>
                    <pic:cNvPicPr>
                      <a:picLocks noChangeAspect="1" noChangeArrowheads="1"/>
                    </pic:cNvPicPr>
                  </pic:nvPicPr>
                  <pic:blipFill>
                    <a:blip r:embed="rId16"/>
                    <a:stretch>
                      <a:fillRect/>
                    </a:stretch>
                  </pic:blipFill>
                  <pic:spPr bwMode="auto">
                    <a:xfrm>
                      <a:off x="0" y="0"/>
                      <a:ext cx="5486400" cy="2743200"/>
                    </a:xfrm>
                    <a:prstGeom prst="rect">
                      <a:avLst/>
                    </a:prstGeom>
                    <a:noFill/>
                    <a:ln w="9525">
                      <a:noFill/>
                      <a:headEnd/>
                      <a:tailEnd/>
                    </a:ln>
                  </pic:spPr>
                </pic:pic>
              </a:graphicData>
            </a:graphic>
          </wp:inline>
        </w:drawing>
      </w:r>
    </w:p>
    <w:p w14:paraId="163E1D91" w14:textId="77777777" w:rsidR="00266FBB" w:rsidRDefault="00933094">
      <w:r>
        <w:lastRenderedPageBreak/>
        <w:t>Figure 3.4: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S</w:t>
      </w:r>
      <w:r w:rsidRPr="008C4C36">
        <w:rPr>
          <w:vertAlign w:val="subscript"/>
          <w:rPrChange w:id="214" w:author="DFO" w:date="2021-12-22T10:54:00Z">
            <w:rPr/>
          </w:rPrChange>
        </w:rPr>
        <w:t>gen</w:t>
      </w:r>
      <w:r>
        <w:t xml:space="preserve"> was estimated using the Ricker_priorCap model, while red dots indicate years in which one or more CUs had Pacific Salmon Status Scanner status in the red zone, which would trigger a breach of the LRP. Solid orange lines show estimates of S</w:t>
      </w:r>
      <w:r w:rsidRPr="008C4C36">
        <w:rPr>
          <w:vertAlign w:val="subscript"/>
          <w:rPrChange w:id="215" w:author="DFO" w:date="2021-12-22T10:54:00Z">
            <w:rPr/>
          </w:rPrChange>
        </w:rPr>
        <w:t>gen</w:t>
      </w:r>
      <w:r>
        <w:t xml:space="preserve"> from the Ricker_priorCap model for comparison.</w:t>
      </w:r>
    </w:p>
    <w:p w14:paraId="68010FF3" w14:textId="334AB5DE" w:rsidR="00266FBB" w:rsidRDefault="00933094">
      <w:pPr>
        <w:pStyle w:val="BodyText"/>
      </w:pPr>
      <w:del w:id="216" w:author="DFO" w:date="2021-12-22T10:55:00Z">
        <w:r w:rsidDel="008C4C36">
          <w:delText xml:space="preserve">As a point </w:delText>
        </w:r>
        <w:commentRangeStart w:id="217"/>
        <w:commentRangeStart w:id="218"/>
        <w:r w:rsidDel="008C4C36">
          <w:delText>of</w:delText>
        </w:r>
      </w:del>
      <w:ins w:id="219" w:author="DFO" w:date="2021-12-22T10:55:00Z">
        <w:r w:rsidR="008C4C36">
          <w:t>For</w:t>
        </w:r>
      </w:ins>
      <w:r>
        <w:t xml:space="preserve"> comparison, if a proportion-based LRP was based on all CUs being above the IFCRT distributional target, the LRP would have been breached in 4 of the 21 years between 2000 and 2020</w:t>
      </w:r>
      <w:commentRangeEnd w:id="217"/>
      <w:r w:rsidR="008C4C36">
        <w:rPr>
          <w:rStyle w:val="CommentReference"/>
        </w:rPr>
        <w:commentReference w:id="217"/>
      </w:r>
      <w:commentRangeEnd w:id="218"/>
      <w:r w:rsidR="00C13F63">
        <w:rPr>
          <w:rStyle w:val="CommentReference"/>
        </w:rPr>
        <w:commentReference w:id="218"/>
      </w:r>
      <w:r>
        <w:t>. Eight of the 11 sub-populations had generational average escapement drop below the 1000 spawner threshold in one or more years (Figure 3.5). Sub-populations tended to differ in which years they dropped below the 1000 spawner threshold, which meant that the distributional target of at least half of the subpopulations within each CU with greater than 1000 fish was more often met than not. All 11 subpopulations had generational average spawning abundances above 1000 spawners in 2020, indicating that the stock would be well above a proportion-based LRP based on the IFCRT-distributional target (Figure 3.5).</w:t>
      </w:r>
    </w:p>
    <w:p w14:paraId="0BCDDA09" w14:textId="77777777" w:rsidR="00266FBB" w:rsidRDefault="00933094">
      <w:r>
        <w:rPr>
          <w:noProof/>
        </w:rPr>
        <w:drawing>
          <wp:inline distT="0" distB="0" distL="0" distR="0" wp14:anchorId="158F677C" wp14:editId="3981BDF0">
            <wp:extent cx="5486400" cy="2286000"/>
            <wp:effectExtent l="0" t="0" r="0" b="0"/>
            <wp:docPr id="8" name="Picture" descr="Figure 3.5: Escapement time series for 11 subpopulations of Interior Fraser Coho shown as annual escapements (lines) and 3-year geometric mean escapements (dots). First geometric mean includes years 1998-2000. Grey dots shows years in which the 3-year geometric mean escapement was above the 1000 fish threshold used to assess distributional status, while red dots show years in which the 1000 fish threshold was not met. CUs are represented by columns with labels long the y axis."/>
            <wp:cNvGraphicFramePr/>
            <a:graphic xmlns:a="http://schemas.openxmlformats.org/drawingml/2006/main">
              <a:graphicData uri="http://schemas.openxmlformats.org/drawingml/2006/picture">
                <pic:pic xmlns:pic="http://schemas.openxmlformats.org/drawingml/2006/picture">
                  <pic:nvPicPr>
                    <pic:cNvPr id="0" name="Picture" descr="figure/coho-Subpop-EscpSeries-wStatus.png"/>
                    <pic:cNvPicPr>
                      <a:picLocks noChangeAspect="1" noChangeArrowheads="1"/>
                    </pic:cNvPicPr>
                  </pic:nvPicPr>
                  <pic:blipFill>
                    <a:blip r:embed="rId17"/>
                    <a:stretch>
                      <a:fillRect/>
                    </a:stretch>
                  </pic:blipFill>
                  <pic:spPr bwMode="auto">
                    <a:xfrm>
                      <a:off x="0" y="0"/>
                      <a:ext cx="5486400" cy="2286000"/>
                    </a:xfrm>
                    <a:prstGeom prst="rect">
                      <a:avLst/>
                    </a:prstGeom>
                    <a:noFill/>
                    <a:ln w="9525">
                      <a:noFill/>
                      <a:headEnd/>
                      <a:tailEnd/>
                    </a:ln>
                  </pic:spPr>
                </pic:pic>
              </a:graphicData>
            </a:graphic>
          </wp:inline>
        </w:drawing>
      </w:r>
    </w:p>
    <w:p w14:paraId="73324F4D" w14:textId="77777777" w:rsidR="00266FBB" w:rsidRDefault="00933094">
      <w:r>
        <w:t>Figure 3.5: Escapement time series for 11 subpopulations of Interior Fraser Coho shown as annual escapements (lines) and 3-year geometric mean escapements (dots). First geometric mean includes years 1998-2000. Grey dots shows years in which the 3-year geometric mean escapement was above the 1000 fish threshold used to assess distributional status, while red dots show years in which the 1000 fish threshold was not met. CUs are represented by columns with labels long the y axis.</w:t>
      </w:r>
    </w:p>
    <w:p w14:paraId="6C193A7A" w14:textId="77777777" w:rsidR="00266FBB" w:rsidRDefault="00933094">
      <w:pPr>
        <w:pStyle w:val="Heading2"/>
      </w:pPr>
      <w:bookmarkStart w:id="220" w:name="X64d511ec30d892be0f477bc501cf47197685616"/>
      <w:r>
        <w:t>3.5</w:t>
      </w:r>
      <w:r>
        <w:tab/>
        <w:t>LRP ESTIMATION: AGGREGATE ABUNDANCE LOGISTIC REGRESSION LRPS</w:t>
      </w:r>
      <w:bookmarkEnd w:id="220"/>
    </w:p>
    <w:p w14:paraId="1EE53DC1" w14:textId="77777777" w:rsidR="00266FBB" w:rsidRPr="00E51158" w:rsidRDefault="00933094">
      <w:pPr>
        <w:pStyle w:val="Heading3"/>
        <w:rPr>
          <w:lang w:val="en-US"/>
        </w:rPr>
      </w:pPr>
      <w:bookmarkStart w:id="221" w:name="logistic"/>
      <w:r w:rsidRPr="00E51158">
        <w:rPr>
          <w:lang w:val="en-US"/>
        </w:rPr>
        <w:t>3.5.1</w:t>
      </w:r>
      <w:r w:rsidRPr="00E51158">
        <w:rPr>
          <w:lang w:val="en-US"/>
        </w:rPr>
        <w:tab/>
        <w:t>Methods</w:t>
      </w:r>
      <w:bookmarkEnd w:id="221"/>
    </w:p>
    <w:p w14:paraId="5B7ECA16" w14:textId="42A3B2DD" w:rsidR="00266FBB" w:rsidRDefault="00933094">
      <w:r>
        <w:t>We present aggregate abundance-based LRPs derived using logistic regressions with two of the Interior Fraser Coho benchmarks considered: S</w:t>
      </w:r>
      <w:ins w:id="222" w:author="DFO" w:date="2021-12-22T10:57:00Z">
        <w:r w:rsidR="008C4C36" w:rsidRPr="008C4C36">
          <w:rPr>
            <w:vertAlign w:val="subscript"/>
            <w:rPrChange w:id="223" w:author="DFO" w:date="2021-12-22T10:57:00Z">
              <w:rPr/>
            </w:rPrChange>
          </w:rPr>
          <w:t>gen</w:t>
        </w:r>
      </w:ins>
      <w:r>
        <w:t xml:space="preserve"> and the IFCRT-distributional target. Because two different stock recruit</w:t>
      </w:r>
      <w:ins w:id="224" w:author="DFO" w:date="2021-12-22T10:57:00Z">
        <w:r w:rsidR="008C4C36">
          <w:t>ment</w:t>
        </w:r>
      </w:ins>
      <w:r>
        <w:t xml:space="preserve"> models were used to estimate S</w:t>
      </w:r>
      <w:ins w:id="225" w:author="DFO" w:date="2021-12-22T10:57:00Z">
        <w:r w:rsidR="008C4C36" w:rsidRPr="008C4C36">
          <w:rPr>
            <w:vertAlign w:val="subscript"/>
            <w:rPrChange w:id="226" w:author="DFO" w:date="2021-12-22T10:57:00Z">
              <w:rPr/>
            </w:rPrChange>
          </w:rPr>
          <w:t>gen</w:t>
        </w:r>
      </w:ins>
      <w:r>
        <w:t xml:space="preserve">, we distinguish these models as ‘Logistic:Sgen-Ricker’ and ‘Logistic:Sgen-priorCap’ for the Ricker and Ricker_priorCap models, respectively. We use the label ‘Logistic:IFCRT’ to denote the case in which the IFCRT distributional target was used to develop the aggregate abundance logistic </w:t>
      </w:r>
      <w:r>
        <w:lastRenderedPageBreak/>
        <w:t>regression-based LRP. See Section 2.3.1 for an overview of the approach used to calculate aggregate abundance-based LRPs using logistic regression.</w:t>
      </w:r>
    </w:p>
    <w:p w14:paraId="2A1B97F1" w14:textId="78DF7C8E" w:rsidR="00266FBB" w:rsidRDefault="00933094">
      <w:pPr>
        <w:pStyle w:val="BodyText"/>
      </w:pPr>
      <w:r>
        <w:t>When estimating logistic regression LRPs using S</w:t>
      </w:r>
      <w:ins w:id="227" w:author="DFO" w:date="2021-12-22T10:57:00Z">
        <w:r w:rsidR="008C4C36" w:rsidRPr="008C4C36">
          <w:rPr>
            <w:vertAlign w:val="subscript"/>
            <w:rPrChange w:id="228" w:author="DFO" w:date="2021-12-22T10:57:00Z">
              <w:rPr/>
            </w:rPrChange>
          </w:rPr>
          <w:t>gen</w:t>
        </w:r>
      </w:ins>
      <w:r>
        <w:t>, we used an integrated modelling approach in which CU-level S and the SMU-level LRP were simultaneously estimated. The integrated S-LRP models had two components:</w:t>
      </w:r>
    </w:p>
    <w:p w14:paraId="7FA0CC3E" w14:textId="68A945F5" w:rsidR="00266FBB" w:rsidRDefault="00933094">
      <w:pPr>
        <w:numPr>
          <w:ilvl w:val="0"/>
          <w:numId w:val="41"/>
        </w:numPr>
      </w:pPr>
      <w:r>
        <w:t>Stock-recruit</w:t>
      </w:r>
      <w:ins w:id="229" w:author="DFO" w:date="2021-12-22T10:58:00Z">
        <w:r w:rsidR="008C4C36">
          <w:t>ment</w:t>
        </w:r>
      </w:ins>
      <w:r>
        <w:t xml:space="preserve"> models fit to each of the 5 CUs to estimate CU-level S</w:t>
      </w:r>
      <w:ins w:id="230" w:author="DFO" w:date="2021-12-22T10:58:00Z">
        <w:r w:rsidR="008C4C36" w:rsidRPr="008C4C36">
          <w:rPr>
            <w:vertAlign w:val="subscript"/>
            <w:rPrChange w:id="231" w:author="DFO" w:date="2021-12-22T10:58:00Z">
              <w:rPr/>
            </w:rPrChange>
          </w:rPr>
          <w:t>gen</w:t>
        </w:r>
      </w:ins>
      <w:r>
        <w:t xml:space="preserve"> (Equation (3.1) and Equations (3.3) - (3.5))</w:t>
      </w:r>
    </w:p>
    <w:p w14:paraId="56C8629B" w14:textId="4E516F65" w:rsidR="00266FBB" w:rsidRDefault="00933094">
      <w:pPr>
        <w:numPr>
          <w:ilvl w:val="0"/>
          <w:numId w:val="41"/>
        </w:numPr>
      </w:pPr>
      <w:r>
        <w:t>A logistic regression model fit to aggregated data to estimate the LRP as the aggregate abundance that has historically been associated with a specified probability of all CUs being above S</w:t>
      </w:r>
      <w:ins w:id="232" w:author="DFO" w:date="2021-12-22T10:58:00Z">
        <w:r w:rsidR="008C4C36" w:rsidRPr="008C4C36">
          <w:rPr>
            <w:vertAlign w:val="subscript"/>
            <w:rPrChange w:id="233" w:author="DFO" w:date="2021-12-22T10:58:00Z">
              <w:rPr/>
            </w:rPrChange>
          </w:rPr>
          <w:t>gen</w:t>
        </w:r>
      </w:ins>
      <w:r>
        <w:t xml:space="preserve"> (Equations (2.1) - (2.2))</w:t>
      </w:r>
    </w:p>
    <w:p w14:paraId="607BA65A" w14:textId="77777777" w:rsidR="00266FBB" w:rsidRDefault="00933094">
      <w:r>
        <w:t>We initially considered a third version of the logistic regression model, in which we used the Pacific Salmon Status Scanner to characterize CU status. Preliminary model evaluations led us to exclude this model due to poor fit. There were two factors limiting the establishment of a statistical relationship between the Pacific Salmon Status Scanner estimates of CU status and aggregate spawner abundance. First, the Pacific Salmon Status Scanner relies on generational mean (smoothed abundances) to assess status of individual CUs against benchmarks, while our logistic regression approach uses raw (unsmoothed) aggregate abundance as a predictor variable. As a result, when logistic regressions were fit to CU status estimates from the Salmon Scanner, there was a mismatch in the timing of abundance highs and lows. This mismatch led to a weak/nonexistent relationship between SMU status and the raw (unsmoothed) abundances. Using the generational mean of aggregate abundance as the predictor variable in the logistical regression fit, instead of raw annual abundance values, introduced considerable autocorrelation in statuses.</w:t>
      </w:r>
    </w:p>
    <w:p w14:paraId="02A9C6EE" w14:textId="77777777" w:rsidR="00266FBB" w:rsidRDefault="00933094">
      <w:pPr>
        <w:pStyle w:val="BodyText"/>
      </w:pPr>
      <w:r>
        <w:t>The second limiting factor in establishing a statistical relationship between the Pacific Salmon Status Scanner estimates of CU status and aggregate spawner abundance is that the Salmon Scanner includes criteria that are not continuously tied to the CU abundance. For example, CU status can be determined based on trends, which is not congruent with logistic regression goal of identifying underlying relationship between aggregate abundance and CU statuses. In addition, the Pacific Salmon Status Scanner includes absolute abundance thresholds (e.g. generational mean should be above 1500 fish) that are not proportional to the size of a CU. These absolute benchmarks introduce a disconnect between the SMU abundance and status, even when there is high correlation between CUs, because small CUs will be more likely to be below the absolute threshold despite high aggregate abundances.</w:t>
      </w:r>
    </w:p>
    <w:p w14:paraId="46415215" w14:textId="77777777" w:rsidR="00266FBB" w:rsidRDefault="00933094">
      <w:pPr>
        <w:pStyle w:val="BodyText"/>
      </w:pPr>
      <w:r>
        <w:rPr>
          <w:b/>
          <w:i/>
        </w:rPr>
        <w:t>Retrospective Analysis</w:t>
      </w:r>
    </w:p>
    <w:p w14:paraId="52F6BD42" w14:textId="77777777" w:rsidR="00266FBB" w:rsidRDefault="00933094">
      <w:pPr>
        <w:pStyle w:val="BodyText"/>
      </w:pPr>
      <w:r>
        <w:t>We used retrospective analyses to examine the effect of time series length on logistic regression-based LRP estimates. For each year between 2010 and 2020, we used data only available up to that year to calculate LRPs and associated confidence intervals.</w:t>
      </w:r>
    </w:p>
    <w:p w14:paraId="5EC75E59" w14:textId="77777777" w:rsidR="00266FBB" w:rsidRDefault="00933094">
      <w:pPr>
        <w:pStyle w:val="BodyText"/>
      </w:pPr>
      <w:r>
        <w:t>To examine the effect of missing CUs on retrospective LRP estimates, we calculated LRPs using data from only a subset of the five Interior Fraser Coho CUs. We limited our analysis to missing data from either one or two CUs so that we had at least three CUs of available data when calculating the proportion of CUs above their benchmarks. For each missing data case, we calculated SMU aggregate status as</w:t>
      </w:r>
    </w:p>
    <w:p w14:paraId="217B6037" w14:textId="77777777" w:rsidR="00266FBB" w:rsidRDefault="00933094">
      <w:pPr>
        <w:pStyle w:val="BodyText"/>
      </w:pPr>
      <m:oMathPara>
        <m:oMathParaPr>
          <m:jc m:val="center"/>
        </m:oMathParaPr>
        <m:oMath>
          <m:r>
            <w:rPr>
              <w:rFonts w:ascii="Cambria Math" w:hAnsi="Cambria Math"/>
            </w:rPr>
            <m:t>AggStatu</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sub>
                <m:sup>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i,t</m:t>
                      </m:r>
                    </m:sub>
                  </m:sSub>
                </m:e>
              </m:nary>
            </m:num>
            <m:den>
              <m:r>
                <w:rPr>
                  <w:rFonts w:ascii="Cambria Math" w:hAnsi="Cambria Math"/>
                </w:rPr>
                <m:t>LRP</m:t>
              </m:r>
              <m:sSub>
                <m:sSubPr>
                  <m:ctrlPr>
                    <w:rPr>
                      <w:rFonts w:ascii="Cambria Math" w:hAnsi="Cambria Math"/>
                    </w:rPr>
                  </m:ctrlPr>
                </m:sSubPr>
                <m:e>
                  <m:r>
                    <w:rPr>
                      <w:rFonts w:ascii="Cambria Math" w:hAnsi="Cambria Math"/>
                    </w:rPr>
                    <m:t>'</m:t>
                  </m:r>
                </m:e>
                <m:sub>
                  <m:r>
                    <w:rPr>
                      <w:rFonts w:ascii="Cambria Math" w:hAnsi="Cambria Math"/>
                    </w:rPr>
                    <m:t>t</m:t>
                  </m:r>
                </m:sub>
              </m:sSub>
            </m:den>
          </m:f>
          <m:r>
            <w:rPr>
              <w:rFonts w:ascii="Cambria Math" w:hAnsi="Cambria Math"/>
            </w:rPr>
            <m:t>  (3.6)</m:t>
          </m:r>
        </m:oMath>
      </m:oMathPara>
    </w:p>
    <w:p w14:paraId="1526D654" w14:textId="77777777" w:rsidR="00266FBB" w:rsidRDefault="00933094">
      <w:r>
        <w:t xml:space="preserve">where </w:t>
      </w:r>
      <m:oMath>
        <m:r>
          <w:rPr>
            <w:rFonts w:ascii="Cambria Math" w:hAnsi="Cambria Math"/>
          </w:rPr>
          <m:t>nCUs</m:t>
        </m:r>
      </m:oMath>
      <w:r>
        <w:t xml:space="preserve"> is the number of CUs being used (3, 4, or 5), </w:t>
      </w:r>
      <m:oMath>
        <m:sSub>
          <m:sSubPr>
            <m:ctrlPr>
              <w:rPr>
                <w:rFonts w:ascii="Cambria Math" w:hAnsi="Cambria Math"/>
              </w:rPr>
            </m:ctrlPr>
          </m:sSubPr>
          <m:e>
            <m:r>
              <w:rPr>
                <w:rFonts w:ascii="Cambria Math" w:hAnsi="Cambria Math"/>
              </w:rPr>
              <m:t>S</m:t>
            </m:r>
          </m:e>
          <m:sub>
            <m:r>
              <w:rPr>
                <w:rFonts w:ascii="Cambria Math" w:hAnsi="Cambria Math"/>
              </w:rPr>
              <m:t>i,t</m:t>
            </m:r>
          </m:sub>
        </m:sSub>
      </m:oMath>
      <w:r>
        <w:t xml:space="preserve"> is the abundance of natural-origin spawners returning to CU </w:t>
      </w:r>
      <m:oMath>
        <m:r>
          <w:rPr>
            <w:rFonts w:ascii="Cambria Math" w:hAnsi="Cambria Math"/>
          </w:rPr>
          <m:t>i</m:t>
        </m:r>
      </m:oMath>
      <w:r>
        <w:t xml:space="preserve"> in year </w:t>
      </w:r>
      <m:oMath>
        <m:r>
          <w:rPr>
            <w:rFonts w:ascii="Cambria Math" w:hAnsi="Cambria Math"/>
          </w:rPr>
          <m:t>t</m:t>
        </m:r>
      </m:oMath>
      <w:r>
        <w:t xml:space="preserve"> (including fish removed for brood), and </w:t>
      </w:r>
      <m:oMath>
        <m:r>
          <w:rPr>
            <w:rFonts w:ascii="Cambria Math" w:hAnsi="Cambria Math"/>
          </w:rPr>
          <m:t>LRP</m:t>
        </m:r>
        <m:sSub>
          <m:sSubPr>
            <m:ctrlPr>
              <w:rPr>
                <w:rFonts w:ascii="Cambria Math" w:hAnsi="Cambria Math"/>
              </w:rPr>
            </m:ctrlPr>
          </m:sSubPr>
          <m:e>
            <m:r>
              <w:rPr>
                <w:rFonts w:ascii="Cambria Math" w:hAnsi="Cambria Math"/>
              </w:rPr>
              <m:t>'</m:t>
            </m:r>
          </m:e>
          <m:sub>
            <m:r>
              <w:rPr>
                <w:rFonts w:ascii="Cambria Math" w:hAnsi="Cambria Math"/>
              </w:rPr>
              <m:t>t</m:t>
            </m:r>
          </m:sub>
        </m:sSub>
      </m:oMath>
      <w:r>
        <w:t xml:space="preserve"> is the LRP </w:t>
      </w:r>
      <w:r>
        <w:lastRenderedPageBreak/>
        <w:t xml:space="preserve">calculated in year </w:t>
      </w:r>
      <m:oMath>
        <m:r>
          <w:rPr>
            <w:rFonts w:ascii="Cambria Math" w:hAnsi="Cambria Math"/>
          </w:rPr>
          <m:t>t</m:t>
        </m:r>
      </m:oMath>
      <w:r>
        <w:t xml:space="preserve"> using only data from </w:t>
      </w:r>
      <m:oMath>
        <m:r>
          <w:rPr>
            <w:rFonts w:ascii="Cambria Math" w:hAnsi="Cambria Math"/>
          </w:rPr>
          <m:t>nCUs</m:t>
        </m:r>
      </m:oMath>
      <w:r>
        <w:t>.SMU-level status in a given year was calculated for all possible combinations of CUs available (5 combinations when nCUs = 4 and 10 combinations when nCUs = 3) to allow examination of the stability of status estimates among available combinations. Estimates of SMU status relative to LRPs were used to compare among missing CU scenarios instead of actual LRP estimates because the magnitude of the LRP will vary with the number and combination of CUs used. Since uncertainty estimates for spawner abundance series are not available, confidence intervals on LRP status are based solely on estimated 95% confidence intervals for the LRP. We evaluated the missing CU scenarios retrospectively for years 2017-2020.</w:t>
      </w:r>
    </w:p>
    <w:p w14:paraId="0DF91EC6" w14:textId="77777777" w:rsidR="00266FBB" w:rsidRPr="00E51158" w:rsidRDefault="00933094">
      <w:pPr>
        <w:pStyle w:val="Heading3"/>
        <w:rPr>
          <w:lang w:val="en-US"/>
        </w:rPr>
      </w:pPr>
      <w:bookmarkStart w:id="234" w:name="results-1"/>
      <w:r w:rsidRPr="00E51158">
        <w:rPr>
          <w:lang w:val="en-US"/>
        </w:rPr>
        <w:t>3.5.2</w:t>
      </w:r>
      <w:r w:rsidRPr="00E51158">
        <w:rPr>
          <w:lang w:val="en-US"/>
        </w:rPr>
        <w:tab/>
        <w:t>Results</w:t>
      </w:r>
      <w:bookmarkEnd w:id="234"/>
    </w:p>
    <w:p w14:paraId="291E45A2" w14:textId="77777777" w:rsidR="00266FBB" w:rsidRDefault="00933094">
      <w:r>
        <w:rPr>
          <w:b/>
          <w:i/>
        </w:rPr>
        <w:t>LRP Estimates</w:t>
      </w:r>
    </w:p>
    <w:p w14:paraId="09621812" w14:textId="77777777" w:rsidR="00266FBB" w:rsidRDefault="00933094">
      <w:pPr>
        <w:pStyle w:val="BodyText"/>
      </w:pPr>
      <w:r>
        <w:t xml:space="preserve">Logistic regression model fits in 2020 from the integrated Logistic:Sgen-Ricker, Logistic:Sgen-priorCap and Logistic:IFCRT models are shown in Figure 3.6. All three logistic regression-based LRP methods were able to converge on a solution in 2020. Resulting LRPs for different </w:t>
      </w:r>
      <w:r>
        <w:rPr>
          <w:i/>
        </w:rPr>
        <w:t>p</w:t>
      </w:r>
      <w:r>
        <w:t xml:space="preserve"> thresholds are shown on the regression curves, as well as in </w:t>
      </w:r>
      <w:commentRangeStart w:id="235"/>
      <w:r>
        <w:t xml:space="preserve">Table ??. </w:t>
      </w:r>
      <w:commentRangeEnd w:id="235"/>
      <w:r w:rsidR="008C4C36">
        <w:rPr>
          <w:rStyle w:val="CommentReference"/>
        </w:rPr>
        <w:commentReference w:id="235"/>
      </w:r>
      <w:r>
        <w:t>There was considerable uncertainty around predicted curves as seen in the large areas of gray shading in Figure 3.6.</w:t>
      </w:r>
    </w:p>
    <w:p w14:paraId="13421135" w14:textId="77777777" w:rsidR="00266FBB" w:rsidRDefault="00933094">
      <w:r>
        <w:rPr>
          <w:noProof/>
        </w:rPr>
        <w:drawing>
          <wp:inline distT="0" distB="0" distL="0" distR="0" wp14:anchorId="41607B60" wp14:editId="2D69EDE3">
            <wp:extent cx="5943600" cy="5200649"/>
            <wp:effectExtent l="0" t="0" r="0" b="0"/>
            <wp:docPr id="9" name="Picture" descr="Figure 3.6: Logistic regression fit from the three logistic regression models: Logistic:Sgen-Ricker, Logistic:Sgen-priorCap and Logistic:IFCRT LRP model using data from 1998 - 2020. Dots represent individual years and ‘x’ represents the latest year in the time series. The yellow vertical line shows the LRP estimate based on the requirement of a 50% probability of all CUs being above Sgen, while the yellow shaded region shows the associated 95% confidence interval around the LRP. LRPs (MLE estimates only; no confidence intervals) for three alternative probability thresholds, 66%, 90%, and 99%, are shown in blue, green, and orange, respectively."/>
            <wp:cNvGraphicFramePr/>
            <a:graphic xmlns:a="http://schemas.openxmlformats.org/drawingml/2006/main">
              <a:graphicData uri="http://schemas.openxmlformats.org/drawingml/2006/picture">
                <pic:pic xmlns:pic="http://schemas.openxmlformats.org/drawingml/2006/picture">
                  <pic:nvPicPr>
                    <pic:cNvPr id="0" name="Picture" descr="figure/coho-all-LogisticLRP.png"/>
                    <pic:cNvPicPr>
                      <a:picLocks noChangeAspect="1" noChangeArrowheads="1"/>
                    </pic:cNvPicPr>
                  </pic:nvPicPr>
                  <pic:blipFill>
                    <a:blip r:embed="rId18"/>
                    <a:stretch>
                      <a:fillRect/>
                    </a:stretch>
                  </pic:blipFill>
                  <pic:spPr bwMode="auto">
                    <a:xfrm>
                      <a:off x="0" y="0"/>
                      <a:ext cx="5943600" cy="5200649"/>
                    </a:xfrm>
                    <a:prstGeom prst="rect">
                      <a:avLst/>
                    </a:prstGeom>
                    <a:noFill/>
                    <a:ln w="9525">
                      <a:noFill/>
                      <a:headEnd/>
                      <a:tailEnd/>
                    </a:ln>
                  </pic:spPr>
                </pic:pic>
              </a:graphicData>
            </a:graphic>
          </wp:inline>
        </w:drawing>
      </w:r>
    </w:p>
    <w:p w14:paraId="689AC73D" w14:textId="77777777" w:rsidR="00266FBB" w:rsidRDefault="00933094">
      <w:r>
        <w:lastRenderedPageBreak/>
        <w:t>Figure 3.6: Logistic regression fit from the three logistic regression models: Logistic:Sgen-Ricker, Logistic:Sgen-priorCap and Logistic:IFCRT LRP model using data from 1998 - 2020. Dots represent individual years and ‘x’ represents the latest year in the time series. The yellow vertical line shows the LRP estimate based on the requirement of a 50% probability of all CUs being above S</w:t>
      </w:r>
      <w:r w:rsidRPr="008C4C36">
        <w:rPr>
          <w:vertAlign w:val="subscript"/>
          <w:rPrChange w:id="236" w:author="DFO" w:date="2021-12-22T11:00:00Z">
            <w:rPr/>
          </w:rPrChange>
        </w:rPr>
        <w:t>gen</w:t>
      </w:r>
      <w:r>
        <w:t>, while the yellow shaded region shows the associated 95% confidence interval around the LRP. LRPs (MLE estimates only; no confidence intervals) for three alternative probability thresholds, 66%, 90%, and 99%, are shown in blue, green, and orange, respectively.</w:t>
      </w:r>
    </w:p>
    <w:p w14:paraId="14DA56B7" w14:textId="24AF9200" w:rsidR="00266FBB" w:rsidRDefault="00933094">
      <w:pPr>
        <w:pStyle w:val="BodyText"/>
      </w:pPr>
      <w:r>
        <w:t>When the Logistic:Sgen-Ricker model was used, aggregate abundance-based LRPs ranged from 21,189 to 35,737 spawners, depending on whether the required probability of all CUs being above Sgen was moderate (50%) or very likely (99%) (</w:t>
      </w:r>
      <w:commentRangeStart w:id="237"/>
      <w:r>
        <w:t xml:space="preserve">Table ??). </w:t>
      </w:r>
      <w:commentRangeEnd w:id="237"/>
      <w:r w:rsidR="008C4C36">
        <w:rPr>
          <w:rStyle w:val="CommentReference"/>
        </w:rPr>
        <w:commentReference w:id="237"/>
      </w:r>
      <w:r>
        <w:t>LRPs increased across all probability levels when the carrying capacity was assumed higher under the Logistic:Sgen-priorCap model (</w:t>
      </w:r>
      <w:commentRangeStart w:id="238"/>
      <w:commentRangeStart w:id="239"/>
      <w:r>
        <w:t xml:space="preserve">Table ??). </w:t>
      </w:r>
      <w:commentRangeEnd w:id="238"/>
      <w:r w:rsidR="008C4C36">
        <w:rPr>
          <w:rStyle w:val="CommentReference"/>
        </w:rPr>
        <w:commentReference w:id="238"/>
      </w:r>
      <w:commentRangeEnd w:id="239"/>
      <w:r w:rsidR="00DF1210">
        <w:rPr>
          <w:rStyle w:val="CommentReference"/>
        </w:rPr>
        <w:commentReference w:id="239"/>
      </w:r>
      <w:r>
        <w:t>The higher S</w:t>
      </w:r>
      <w:ins w:id="240" w:author="DFO" w:date="2021-12-22T11:00:00Z">
        <w:r w:rsidR="008C4C36" w:rsidRPr="008C4C36">
          <w:rPr>
            <w:vertAlign w:val="subscript"/>
            <w:rPrChange w:id="241" w:author="DFO" w:date="2021-12-22T11:00:00Z">
              <w:rPr/>
            </w:rPrChange>
          </w:rPr>
          <w:t>gen</w:t>
        </w:r>
      </w:ins>
      <w:r>
        <w:t xml:space="preserve"> values for most CUs under the alternative Logistic:Sgen_priorCap model formulation resulted in more historical years in which &lt; 100% of CUs were above S</w:t>
      </w:r>
      <w:ins w:id="242" w:author="DFO" w:date="2021-12-22T11:00:00Z">
        <w:r w:rsidR="008C4C36" w:rsidRPr="008C4C36">
          <w:rPr>
            <w:vertAlign w:val="subscript"/>
            <w:rPrChange w:id="243" w:author="DFO" w:date="2021-12-22T11:00:00Z">
              <w:rPr/>
            </w:rPrChange>
          </w:rPr>
          <w:t>gen</w:t>
        </w:r>
      </w:ins>
      <w:r>
        <w:t>. The result was a shift of the logistic curve to the right (Figure 3.6). LRPs based on the Logistic:Sgen_priorCap model ranged from 23,245 to 39,200 spawners, depending on whether the required probability of all CUs being above Sgen was moderate (50%) or very likely (99%).</w:t>
      </w:r>
    </w:p>
    <w:p w14:paraId="173D5F02" w14:textId="77777777" w:rsidR="00266FBB" w:rsidRDefault="00933094">
      <w:pPr>
        <w:pStyle w:val="BodyText"/>
      </w:pPr>
      <w:r>
        <w:t>When CU status was based on the IFCRT distributional target, the fit of the logistic curve was more gradual than the two Sgen models due to a greater overlap in ‘successful’ (all CUs &gt; distributional target) and ‘unsuccessful’ (&lt;100% of CUs above distributional target) years at low to moderate aggregate abundances. In 3 of the 6 years with aggregate abundances below 20,000 spawners, the distributional target was not met for all CUs (Figure 3.6). LRPs based on this model also became increasingly large at high probability thresholds (</w:t>
      </w:r>
      <w:commentRangeStart w:id="244"/>
      <w:r>
        <w:t xml:space="preserve">Table ??). </w:t>
      </w:r>
      <w:commentRangeEnd w:id="244"/>
      <w:r w:rsidR="008C4C36">
        <w:rPr>
          <w:rStyle w:val="CommentReference"/>
        </w:rPr>
        <w:commentReference w:id="244"/>
      </w:r>
      <w:r>
        <w:t>The LRP based on a 99% probability was 44,403 spawners, with a 95% confidence interval extending from 15,102 - 73,703 spawners.</w:t>
      </w:r>
    </w:p>
    <w:p w14:paraId="28728FDE" w14:textId="77777777" w:rsidR="00266FBB" w:rsidRDefault="00933094">
      <w:pPr>
        <w:pStyle w:val="BodyText"/>
      </w:pPr>
      <w:r>
        <w:rPr>
          <w:b/>
          <w:i/>
        </w:rPr>
        <w:t>Logistic Regression Diagnostics</w:t>
      </w:r>
    </w:p>
    <w:p w14:paraId="4E05FDB5" w14:textId="74C0D4C4" w:rsidR="00266FBB" w:rsidRDefault="00933094">
      <w:pPr>
        <w:pStyle w:val="BodyText"/>
      </w:pPr>
      <w:r>
        <w:t>Logistic regression diagnostics showed that key regression assumptions were met, and that model fits were strong enough to support estimation of logistic regression-based LRPs from all three models (</w:t>
      </w:r>
      <w:commentRangeStart w:id="245"/>
      <w:r>
        <w:t xml:space="preserve">Table ??). </w:t>
      </w:r>
      <w:commentRangeEnd w:id="245"/>
      <w:r w:rsidR="008C4C36">
        <w:rPr>
          <w:rStyle w:val="CommentReference"/>
        </w:rPr>
        <w:commentReference w:id="245"/>
      </w:r>
      <w:r>
        <w:t>The assumption of linearity was demonstrated based on the Box-Tidwell test. This test evaluates the significance of adding a non-linear interaction term to the logit regression. We found that this additional interaction term was not significant, supporting the linearity assumption (</w:t>
      </w:r>
      <w:commentRangeStart w:id="246"/>
      <w:r>
        <w:t xml:space="preserve">Table ??). </w:t>
      </w:r>
      <w:commentRangeEnd w:id="246"/>
      <w:r w:rsidR="008C4C36">
        <w:rPr>
          <w:rStyle w:val="CommentReference"/>
        </w:rPr>
        <w:commentReference w:id="246"/>
      </w:r>
      <w:r>
        <w:t>An examination of deviance residuals did not show any large outliers, i.e., no residual values were greater than 2 standard deviations</w:t>
      </w:r>
      <w:ins w:id="247" w:author="DFO" w:date="2021-12-22T11:18:00Z">
        <w:r w:rsidR="00036AE9">
          <w:t xml:space="preserve"> away from 0</w:t>
        </w:r>
      </w:ins>
      <w:r>
        <w:t xml:space="preserve"> for all three models. </w:t>
      </w:r>
      <w:commentRangeStart w:id="248"/>
      <w:commentRangeStart w:id="249"/>
      <w:r>
        <w:t>Observations were also found to be independent at all year lags examined for all three models.</w:t>
      </w:r>
      <w:commentRangeEnd w:id="248"/>
      <w:r w:rsidR="00036AE9">
        <w:rPr>
          <w:rStyle w:val="CommentReference"/>
        </w:rPr>
        <w:commentReference w:id="248"/>
      </w:r>
      <w:commentRangeEnd w:id="249"/>
      <w:r w:rsidR="00571E19">
        <w:rPr>
          <w:rStyle w:val="CommentReference"/>
        </w:rPr>
        <w:commentReference w:id="249"/>
      </w:r>
    </w:p>
    <w:p w14:paraId="56E2DC39" w14:textId="77777777" w:rsidR="00266FBB" w:rsidRDefault="00933094">
      <w:pPr>
        <w:pStyle w:val="BodyText"/>
      </w:pPr>
      <w:r>
        <w:t>The Wald Test showed that logistic model coefficient for aggregate abundance was marginally significant (p &lt; 0.10).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statistics indicated a moderately strong relationship between aggregate abundance and the probability of all CUs being above their lower benchmarks, and the goodness of fit statistics indicated a significant fit of the model with aggregate abundance relative to the null model based on p-values less than 0.01. Finally, ‘out-of-sample’ hit ratios representing classification accuracy as the proportion of successful predictions when one year of data was iteratively left out of the model fit, were relatively high at low probability thresholds, indicating good accuracy. This results was especially true for the Logistic:Sgen-Ricker and Logistic:Sgen-priorCap model which had hit ratios ranging between 0.83 and 0.87 at probability thresholds of 50% and 66%. Classification accuracy was lowest for all models at the 99% probability threshold.</w:t>
      </w:r>
    </w:p>
    <w:p w14:paraId="58275DE2" w14:textId="77777777" w:rsidR="00266FBB" w:rsidRDefault="00933094">
      <w:pPr>
        <w:pStyle w:val="BodyText"/>
      </w:pPr>
      <w:r>
        <w:t>Sample sizes were small due to the short time series available for Interior Fraser Coho; only 23 years of observations were available to fit logistic regression models. Peduzzi et al. (</w:t>
      </w:r>
      <w:hyperlink w:anchor="ref-peduzziSimulationStudyNumber1996">
        <w:r>
          <w:rPr>
            <w:rStyle w:val="Hyperlink"/>
          </w:rPr>
          <w:t>1996</w:t>
        </w:r>
      </w:hyperlink>
      <w:r>
        <w:t xml:space="preserve">) </w:t>
      </w:r>
      <w:r>
        <w:lastRenderedPageBreak/>
        <w:t>recommend a minimum requirement of 10 data points for the least frequent outcome based on their simulation studies in the field of clinical epidemiology. In our case, the least frequent outcome was the failure of all CUs to be above their benchmarks (i.e., 0). We were not able to make this minimum requirement for any of our model fits; we had only 7, 8, and 5 data points at the least frequent outcome for the Logistic:Sgen-Ricker, Logistic:Sgen-priorCap, and Logistic-IFCRT models, respectively. Based on the current ratio of successes and fails in the data, the estimated minimum sample sizes that would be required to meet the criteria of Peduzzi et al. (</w:t>
      </w:r>
      <w:hyperlink w:anchor="ref-peduzziSimulationStudyNumber1996">
        <w:r>
          <w:rPr>
            <w:rStyle w:val="Hyperlink"/>
          </w:rPr>
          <w:t>1996</w:t>
        </w:r>
      </w:hyperlink>
      <w:r>
        <w:t>) ranged from 26 to 42 years. However, despite small sample sizes, hit ratios are high for all models at p = 50%. As a result, we suggest that logistic regression-based LRPs may still be useful for this SMU. We proceeded with retrospective analyses in order to examine how sensitive LRPs based on these model fits were to variations in the level of available data.</w:t>
      </w:r>
    </w:p>
    <w:p w14:paraId="79498582" w14:textId="77777777" w:rsidR="00266FBB" w:rsidRDefault="00933094">
      <w:pPr>
        <w:pStyle w:val="BodyText"/>
      </w:pPr>
      <w:r>
        <w:rPr>
          <w:b/>
          <w:i/>
        </w:rPr>
        <w:t>Retrospective Analysis</w:t>
      </w:r>
    </w:p>
    <w:p w14:paraId="1493C756" w14:textId="77777777" w:rsidR="00266FBB" w:rsidRDefault="00933094">
      <w:pPr>
        <w:pStyle w:val="BodyText"/>
      </w:pPr>
      <w:r>
        <w:t>We started the retrospective analyses for the three Logistic regression models in 2010. Throughout the time series, the Logistic:Sgen-Ricker did not converge when the estimates were truncated to 2013 and 2014. The Logistic:Sgen-priorCap model did not converge on an LRP estimate in 2018. All three models showed some fluctuations in LRP estimates over time (Figure 3.7). The Logistic:IFCRT model tended to produce the lowest estimates of LRPs over time, followed by the Logistic:Sgen-Ricker and the Logistic:Sgen-priorCap. However there was considerable overlap between the confidence interval of all three LRP estimates (Figure 3.7).</w:t>
      </w:r>
    </w:p>
    <w:p w14:paraId="0452F281" w14:textId="77777777" w:rsidR="00266FBB" w:rsidRDefault="00933094">
      <w:r>
        <w:rPr>
          <w:noProof/>
        </w:rPr>
        <w:drawing>
          <wp:inline distT="0" distB="0" distL="0" distR="0" wp14:anchorId="53D7F967" wp14:editId="1F87B964">
            <wp:extent cx="5046020" cy="4036816"/>
            <wp:effectExtent l="0" t="0" r="0" b="0"/>
            <wp:docPr id="10" name="Picture" descr="Figure 3.7: Three-year geometric mean of aggregate spawning abundance for the Interior Fraser Coho SMU (black line) and associated time series of retrospective LRPs from logistic regression-based estimation methods. LRPs are based on a 50% probability that all CUs will be above their lower benchmarks. Annual LRP estimates are shown as maximum likelihood values (coloured lines) and associated 95% confidence intervals (shaded areas)."/>
            <wp:cNvGraphicFramePr/>
            <a:graphic xmlns:a="http://schemas.openxmlformats.org/drawingml/2006/main">
              <a:graphicData uri="http://schemas.openxmlformats.org/drawingml/2006/picture">
                <pic:pic xmlns:pic="http://schemas.openxmlformats.org/drawingml/2006/picture">
                  <pic:nvPicPr>
                    <pic:cNvPr id="0" name="Picture" descr="figure/coho_LRP_compareRetro.png"/>
                    <pic:cNvPicPr>
                      <a:picLocks noChangeAspect="1" noChangeArrowheads="1"/>
                    </pic:cNvPicPr>
                  </pic:nvPicPr>
                  <pic:blipFill>
                    <a:blip r:embed="rId19"/>
                    <a:stretch>
                      <a:fillRect/>
                    </a:stretch>
                  </pic:blipFill>
                  <pic:spPr bwMode="auto">
                    <a:xfrm>
                      <a:off x="0" y="0"/>
                      <a:ext cx="5046020" cy="4036816"/>
                    </a:xfrm>
                    <a:prstGeom prst="rect">
                      <a:avLst/>
                    </a:prstGeom>
                    <a:noFill/>
                    <a:ln w="9525">
                      <a:noFill/>
                      <a:headEnd/>
                      <a:tailEnd/>
                    </a:ln>
                  </pic:spPr>
                </pic:pic>
              </a:graphicData>
            </a:graphic>
          </wp:inline>
        </w:drawing>
      </w:r>
    </w:p>
    <w:p w14:paraId="7D2E048B" w14:textId="77777777" w:rsidR="00266FBB" w:rsidRDefault="00933094">
      <w:r>
        <w:t>Figure 3.7: Three-year geometric mean of aggregate spawning abundance for the Interior Fraser Coho SMU (black line) and associated time series of retrospective LRPs from logistic regression-based estimation methods. LRPs are based on a 50% probability that all CUs will be above their lower benchmarks. Annual LRP estimates are shown as maximum likelihood values (coloured lines) and associated 95% confidence intervals (shaded areas).</w:t>
      </w:r>
    </w:p>
    <w:p w14:paraId="697145D9" w14:textId="77777777" w:rsidR="00266FBB" w:rsidRDefault="00933094">
      <w:pPr>
        <w:pStyle w:val="BodyText"/>
      </w:pPr>
      <w:r>
        <w:lastRenderedPageBreak/>
        <w:t>When the Logistic:Sgen-Ricker model was applied retrospectively to missing data scenarios with four out of the five CUs, only a subset of scenarios had LRP estimates that converged on a solution (Figure 3.8). All the five possible combinations of four CUs had estimates in 2017-2019, while only four had estimates in 2020. For scenarios in which LRP estimates were possible, estimates of aggregate status (Equation (3.6)) were often close to the estimate obtained when all 5 CUs were used, and always overlapped with the 95% confidence interval of the full data estimate. The Logistic:Sgen-Ricker model was less likely to converge on a solution when data from only three CUs were used. This pattern was especially true for 2020 when only 6 out of the 10 possible combinations had estimates. For scenarios that were able to converge, aggregate status estimates from 3 CUs tended to be more uncertain than 4- and 5-CU estimates, and showed larger deviations from estimated status when all CUs were used. One missing data scenario in 2019 had a status estimate that fell outside of the 95% confidence interval of the full data estimate.</w:t>
      </w:r>
    </w:p>
    <w:p w14:paraId="399191B0" w14:textId="77777777" w:rsidR="00266FBB" w:rsidRDefault="00933094">
      <w:r>
        <w:rPr>
          <w:noProof/>
        </w:rPr>
        <w:lastRenderedPageBreak/>
        <w:drawing>
          <wp:inline distT="0" distB="0" distL="0" distR="0" wp14:anchorId="34DFE40E" wp14:editId="0C3CC5CE">
            <wp:extent cx="5943600" cy="6148551"/>
            <wp:effectExtent l="0" t="0" r="0" b="0"/>
            <wp:docPr id="11" name="Picture" descr="Figure 3.8: Retrospective estimates of aggregate status (with 95% confidence intervals) from the Logistic:Sgen-Ricker model under different scenarios about missing CUs, where aggregat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Note that the y-axis has been truncated at 6, so the upper limits of some error bars are not shown."/>
            <wp:cNvGraphicFramePr/>
            <a:graphic xmlns:a="http://schemas.openxmlformats.org/drawingml/2006/main">
              <a:graphicData uri="http://schemas.openxmlformats.org/drawingml/2006/picture">
                <pic:pic xmlns:pic="http://schemas.openxmlformats.org/drawingml/2006/picture">
                  <pic:nvPicPr>
                    <pic:cNvPr id="0" name="Picture" descr="figure/coho-StatusByNCUs-IndivRickerSurv-50.png"/>
                    <pic:cNvPicPr>
                      <a:picLocks noChangeAspect="1" noChangeArrowheads="1"/>
                    </pic:cNvPicPr>
                  </pic:nvPicPr>
                  <pic:blipFill>
                    <a:blip r:embed="rId20"/>
                    <a:stretch>
                      <a:fillRect/>
                    </a:stretch>
                  </pic:blipFill>
                  <pic:spPr bwMode="auto">
                    <a:xfrm>
                      <a:off x="0" y="0"/>
                      <a:ext cx="5943600" cy="6148551"/>
                    </a:xfrm>
                    <a:prstGeom prst="rect">
                      <a:avLst/>
                    </a:prstGeom>
                    <a:noFill/>
                    <a:ln w="9525">
                      <a:noFill/>
                      <a:headEnd/>
                      <a:tailEnd/>
                    </a:ln>
                  </pic:spPr>
                </pic:pic>
              </a:graphicData>
            </a:graphic>
          </wp:inline>
        </w:drawing>
      </w:r>
    </w:p>
    <w:p w14:paraId="208EF072" w14:textId="77777777" w:rsidR="00266FBB" w:rsidRDefault="00933094">
      <w:r>
        <w:t>Figure 3.8: Retrospective estimates of aggregate status (with 95% confidence intervals) from the Logistic:Sgen-Ricker model under different scenarios about missing CUs, where aggregate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Note that the y-axis has been truncated at 6, so the upper limits of some error bars are not shown.</w:t>
      </w:r>
    </w:p>
    <w:p w14:paraId="26AB0149" w14:textId="77777777" w:rsidR="00266FBB" w:rsidRDefault="00933094">
      <w:pPr>
        <w:pStyle w:val="BodyText"/>
      </w:pPr>
      <w:r>
        <w:t xml:space="preserve">When the Logistic:Sgen-priorCap model was applied to missing data scenarios in which four out of five CUs had data, LRP estimates were only available for two of the five CU combinations (Figure 3.9). For scenarios in which LRP estimates were available, status was poorly estimated </w:t>
      </w:r>
      <w:r>
        <w:lastRenderedPageBreak/>
        <w:t>with the estimate often falling outside of the 95% confidence interval of the full data estimate. While convergence was more frequent when only three CUs were used, estimates had high uncertainty and were variable among scenarios. Several of the status estimates from three-CU scenarios fell outside of the 95% confidence interval for the full data case. In the year 2018 the model did not converge when all CUs were included, but estimates for missing CU scenarios were available.</w:t>
      </w:r>
    </w:p>
    <w:p w14:paraId="095D0605" w14:textId="77777777" w:rsidR="00266FBB" w:rsidRDefault="00933094">
      <w:r>
        <w:rPr>
          <w:noProof/>
        </w:rPr>
        <w:drawing>
          <wp:inline distT="0" distB="0" distL="0" distR="0" wp14:anchorId="127D25B6" wp14:editId="661C8198">
            <wp:extent cx="5943600" cy="6148551"/>
            <wp:effectExtent l="0" t="0" r="0" b="0"/>
            <wp:docPr id="12" name="Picture" descr="Figure 3.9: Retrospective estimates of aggregate status (with 95% confidence intervals) from the Logistic:Sgen-priorCap model under different scenarios about missing CUs, wher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The model with full data (5 CUs) failed to converge in 2018. Note that the y-axis has been truncated at 5, so the upper limits of some error bars are not shown."/>
            <wp:cNvGraphicFramePr/>
            <a:graphic xmlns:a="http://schemas.openxmlformats.org/drawingml/2006/main">
              <a:graphicData uri="http://schemas.openxmlformats.org/drawingml/2006/picture">
                <pic:pic xmlns:pic="http://schemas.openxmlformats.org/drawingml/2006/picture">
                  <pic:nvPicPr>
                    <pic:cNvPr id="0" name="Picture" descr="figure/coho-StatusByNCUs-IndivRickerSurvCap-50.png"/>
                    <pic:cNvPicPr>
                      <a:picLocks noChangeAspect="1" noChangeArrowheads="1"/>
                    </pic:cNvPicPr>
                  </pic:nvPicPr>
                  <pic:blipFill>
                    <a:blip r:embed="rId21"/>
                    <a:stretch>
                      <a:fillRect/>
                    </a:stretch>
                  </pic:blipFill>
                  <pic:spPr bwMode="auto">
                    <a:xfrm>
                      <a:off x="0" y="0"/>
                      <a:ext cx="5943600" cy="6148551"/>
                    </a:xfrm>
                    <a:prstGeom prst="rect">
                      <a:avLst/>
                    </a:prstGeom>
                    <a:noFill/>
                    <a:ln w="9525">
                      <a:noFill/>
                      <a:headEnd/>
                      <a:tailEnd/>
                    </a:ln>
                  </pic:spPr>
                </pic:pic>
              </a:graphicData>
            </a:graphic>
          </wp:inline>
        </w:drawing>
      </w:r>
    </w:p>
    <w:p w14:paraId="50BC9FA5" w14:textId="77777777" w:rsidR="00266FBB" w:rsidRDefault="00933094">
      <w:r>
        <w:t xml:space="preserve">Figure 3.9: Retrospective estimates of aggregate status (with 95% confidence intervals) from the Logistic:Sgen-priorCap model under different scenarios about missing CUs, where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w:t>
      </w:r>
      <w:r>
        <w:lastRenderedPageBreak/>
        <w:t>lines show the maximum likelihood estimate when no data is missing (i.e., all 5 CUs) for comparison with the missing data scenarios. The model with full data (5 CUs) failed to converge in 2018. Note that the y-axis has been truncated at 5, so the upper limits of some error bars are not shown.</w:t>
      </w:r>
    </w:p>
    <w:p w14:paraId="6F454EC3" w14:textId="372BE8FC" w:rsidR="00266FBB" w:rsidRDefault="00933094">
      <w:pPr>
        <w:pStyle w:val="BodyText"/>
      </w:pPr>
      <w:r>
        <w:t xml:space="preserve">LRPs based on the Logistic:IFCRT model could be estimated for all four-CU data scenarios in all years (Figure 3.10). Resulting estimates of SMU status were similar to the full data estimate for four of the five CU combinations. Status estimates were highest and most uncertain when the South Thompson CU was dropped from the analysis (i.e., the last of the five four-CU combinations shown for each year in Figure 3.10). This pattern is due the 2015 data point for the South Thompson CU, which is an influential observation that has a large impact on the shape of the fit model. </w:t>
      </w:r>
      <w:commentRangeStart w:id="250"/>
      <w:commentRangeStart w:id="251"/>
      <w:r>
        <w:t>The South Thompson CU fail</w:t>
      </w:r>
      <w:ins w:id="252" w:author="DFO" w:date="2021-12-22T11:24:00Z">
        <w:r w:rsidR="007F5826">
          <w:t>ed</w:t>
        </w:r>
      </w:ins>
      <w:del w:id="253" w:author="DFO" w:date="2021-12-22T11:24:00Z">
        <w:r w:rsidDel="007F5826">
          <w:delText>s</w:delText>
        </w:r>
      </w:del>
      <w:r>
        <w:t xml:space="preserve"> to meet the IFCRT distributional target in 2015. Because it is the only CU that misses the target in 2015, its removal leads to ‘failure’ year (i.e., at least one CU below its lower benchmark) becoming a ‘success’ (all CUs above lower benchmark).</w:t>
      </w:r>
      <w:commentRangeEnd w:id="250"/>
      <w:r w:rsidR="007F5826">
        <w:rPr>
          <w:rStyle w:val="CommentReference"/>
        </w:rPr>
        <w:commentReference w:id="250"/>
      </w:r>
      <w:commentRangeEnd w:id="251"/>
      <w:r w:rsidR="00571E19">
        <w:rPr>
          <w:rStyle w:val="CommentReference"/>
        </w:rPr>
        <w:commentReference w:id="251"/>
      </w:r>
      <w:r>
        <w:t xml:space="preserve"> This shift results in a lower LRP and a higher status estimate. For missing data scenarios in which only three CUs were included, status estimates often had higher uncertainty than the four-CU or full data scenarios, and showed high variability among scenarios in estimated status.</w:t>
      </w:r>
    </w:p>
    <w:p w14:paraId="50EB762A" w14:textId="77777777" w:rsidR="00266FBB" w:rsidRDefault="00933094">
      <w:pPr>
        <w:pStyle w:val="BodyText"/>
      </w:pPr>
      <w:r>
        <w:rPr>
          <w:noProof/>
        </w:rPr>
        <w:lastRenderedPageBreak/>
        <w:drawing>
          <wp:inline distT="0" distB="0" distL="0" distR="0" wp14:anchorId="6EA4932F" wp14:editId="3AAF72A7">
            <wp:extent cx="5943600" cy="6148551"/>
            <wp:effectExtent l="0" t="0" r="0" b="0"/>
            <wp:docPr id="13" name="Picture" descr="Figure 3.10: Retrospective estimates of aggregate status (with 95% confidence intervals) from the Logistic:IFCRT model under different scenarios about missing CUs, wher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Note that the y-axis has been truncated at 8, so the upper limits of some error bars are not shown."/>
            <wp:cNvGraphicFramePr/>
            <a:graphic xmlns:a="http://schemas.openxmlformats.org/drawingml/2006/main">
              <a:graphicData uri="http://schemas.openxmlformats.org/drawingml/2006/picture">
                <pic:pic xmlns:pic="http://schemas.openxmlformats.org/drawingml/2006/picture">
                  <pic:nvPicPr>
                    <pic:cNvPr id="0" name="Picture" descr="figure/coho-StatusByNCUs-SPopAbundThreshST-50.png"/>
                    <pic:cNvPicPr>
                      <a:picLocks noChangeAspect="1" noChangeArrowheads="1"/>
                    </pic:cNvPicPr>
                  </pic:nvPicPr>
                  <pic:blipFill>
                    <a:blip r:embed="rId22"/>
                    <a:stretch>
                      <a:fillRect/>
                    </a:stretch>
                  </pic:blipFill>
                  <pic:spPr bwMode="auto">
                    <a:xfrm>
                      <a:off x="0" y="0"/>
                      <a:ext cx="5943600" cy="6148551"/>
                    </a:xfrm>
                    <a:prstGeom prst="rect">
                      <a:avLst/>
                    </a:prstGeom>
                    <a:noFill/>
                    <a:ln w="9525">
                      <a:noFill/>
                      <a:headEnd/>
                      <a:tailEnd/>
                    </a:ln>
                  </pic:spPr>
                </pic:pic>
              </a:graphicData>
            </a:graphic>
          </wp:inline>
        </w:drawing>
      </w:r>
      <w:r>
        <w:t xml:space="preserve"> </w:t>
      </w:r>
    </w:p>
    <w:p w14:paraId="742115AD" w14:textId="77777777" w:rsidR="00266FBB" w:rsidRDefault="00933094">
      <w:pPr>
        <w:pStyle w:val="Heading2"/>
      </w:pPr>
      <w:bookmarkStart w:id="254" w:name="X536f25e51e658bbef4d04e38218f5fc2e588297"/>
      <w:r>
        <w:t>3.6</w:t>
      </w:r>
      <w:r>
        <w:tab/>
        <w:t>LRP ESTIMATION: AGGREGATE ABUNDANCE PROJECTION-BASED LRPS</w:t>
      </w:r>
      <w:bookmarkEnd w:id="254"/>
    </w:p>
    <w:p w14:paraId="344987AF" w14:textId="77777777" w:rsidR="00266FBB" w:rsidRPr="00E51158" w:rsidRDefault="00933094">
      <w:pPr>
        <w:pStyle w:val="Heading3"/>
        <w:rPr>
          <w:lang w:val="en-US"/>
        </w:rPr>
      </w:pPr>
      <w:bookmarkStart w:id="255" w:name="methods-1"/>
      <w:r w:rsidRPr="00E51158">
        <w:rPr>
          <w:lang w:val="en-US"/>
        </w:rPr>
        <w:t>3.6.1</w:t>
      </w:r>
      <w:r w:rsidRPr="00E51158">
        <w:rPr>
          <w:lang w:val="en-US"/>
        </w:rPr>
        <w:tab/>
        <w:t>Methods</w:t>
      </w:r>
      <w:bookmarkEnd w:id="255"/>
    </w:p>
    <w:p w14:paraId="03E7058B" w14:textId="695D11C9" w:rsidR="00266FBB" w:rsidRDefault="00933094">
      <w:r>
        <w:t>Forward projections of each of the five CUs with the Interior Fraser Coho SMU were done using the samSim modelling tool (Appendix 8). Finer-scale projections at the scale of sub-populations were not possible as spawner-recruit</w:t>
      </w:r>
      <w:ins w:id="256" w:author="DFO" w:date="2021-12-22T11:25:00Z">
        <w:r w:rsidR="007F5826">
          <w:t>ment</w:t>
        </w:r>
      </w:ins>
      <w:r>
        <w:t xml:space="preserve"> data series were not available at this scale. As a result, projection-based LRPs using the IFCRT recovery target was not possible; we were restricted to looking at CU-level status estimates based on S</w:t>
      </w:r>
      <w:r>
        <w:rPr>
          <w:vertAlign w:val="subscript"/>
        </w:rPr>
        <w:t>gen</w:t>
      </w:r>
      <w:r>
        <w:t xml:space="preserve">. Parameters characterizing CU-level population dynamics, </w:t>
      </w:r>
      <w:del w:id="257" w:author="DFO" w:date="2021-12-22T11:25:00Z">
        <w:r w:rsidDel="007F5826">
          <w:delText xml:space="preserve">marine </w:delText>
        </w:r>
      </w:del>
      <w:ins w:id="258" w:author="DFO" w:date="2021-12-22T11:25:00Z">
        <w:r w:rsidR="007F5826">
          <w:t xml:space="preserve">smolt-adult </w:t>
        </w:r>
      </w:ins>
      <w:r>
        <w:t xml:space="preserve">survival rates, and exploitation rates were derived directly from data sets described in Section 3.2. Base case parameters and alternative </w:t>
      </w:r>
      <w:r>
        <w:lastRenderedPageBreak/>
        <w:t xml:space="preserve">parameter values tested in sensitivity analyses are provided in </w:t>
      </w:r>
      <w:commentRangeStart w:id="259"/>
      <w:r>
        <w:t xml:space="preserve">Table ??. </w:t>
      </w:r>
      <w:commentRangeEnd w:id="259"/>
      <w:r w:rsidR="007F5826">
        <w:rPr>
          <w:rStyle w:val="CommentReference"/>
        </w:rPr>
        <w:commentReference w:id="259"/>
      </w:r>
      <w:r>
        <w:t>Additional details on key model parameterizations and sensitivity analyses are also described in text below.</w:t>
      </w:r>
    </w:p>
    <w:p w14:paraId="50CC451D" w14:textId="77777777" w:rsidR="00266FBB" w:rsidRDefault="00933094">
      <w:pPr>
        <w:pStyle w:val="BodyText"/>
      </w:pPr>
      <w:r>
        <w:t>Projection model outputs were used to estimate projection-based LRPs using the methods described on Section 2.3.2. Forward projections were run for 30 years over 20,000 simulation trials, with projections initialized using spawner abundances from the most recent four return years, 2016 - 2020. The high number of simulation trials was required to stabilize LRP estimates given the binning of aggregate escapement in 200-fish intervals to identify LRPs based on probability thresholds. Simulated trajectories were near equilibrium after 4 years of projections during which trajectories depended primarily on the historical time-series (Figures 9.2 and 9.3).</w:t>
      </w:r>
    </w:p>
    <w:p w14:paraId="47845C66" w14:textId="77777777" w:rsidR="00266FBB" w:rsidRDefault="00933094">
      <w:pPr>
        <w:pStyle w:val="BodyText"/>
      </w:pPr>
      <w:r>
        <w:rPr>
          <w:b/>
          <w:i/>
        </w:rPr>
        <w:t>Stock recruitment dynamics</w:t>
      </w:r>
    </w:p>
    <w:p w14:paraId="3BD9A05A" w14:textId="77777777" w:rsidR="00266FBB" w:rsidRDefault="00933094">
      <w:pPr>
        <w:pStyle w:val="BodyText"/>
      </w:pPr>
      <w:r>
        <w:t xml:space="preserve">Stock recruitment parameters for all five CUs were drawn from joint posterior distributions obtained by fitting the two stock recruit models described in Section 3.3.1 (Ricker and Ricker_priorCap) to available spawner-recruit data using Bayesian Markov Chain Monte Carlo (MCMC) estimation. Bayesian estimation was done using tmbStan (Kristensen et al. </w:t>
      </w:r>
      <w:hyperlink w:anchor="X9fda6dcb8957dc3010b781e0e341d7ffc02749b">
        <w:r>
          <w:rPr>
            <w:rStyle w:val="Hyperlink"/>
          </w:rPr>
          <w:t>2016</w:t>
        </w:r>
      </w:hyperlink>
      <w:r>
        <w:t xml:space="preserve">), which is an R package that allows MCMC samples to be drawn from a TMB model object using rStan (Stan Development Team </w:t>
      </w:r>
      <w:hyperlink w:anchor="X161877d6d95ab9a5d01e88883ea8d8bd0ab067b">
        <w:r>
          <w:rPr>
            <w:rStyle w:val="Hyperlink"/>
          </w:rPr>
          <w:t>2020</w:t>
        </w:r>
      </w:hyperlink>
      <w:r>
        <w:t>). Three MCMC chains were run for 14,000 iterations, with the first half of each chain excluded from the final posterior sample. Resulting joint posterior distributions included 21,000 samples. Posterior sampling was initiated at the MLE estimates for each model formulation. Neither model showed signs of convergence failure based on our examination of Rhat and effective sample size diagnostics, as well as visual inspections of marginal posterior distributions. A summary of marginal posterior distributions for each stock recruitment parameter (</w:t>
      </w:r>
      <m:oMath>
        <m:r>
          <w:rPr>
            <w:rFonts w:ascii="Cambria Math" w:hAnsi="Cambria Math"/>
          </w:rPr>
          <m:t>α</m:t>
        </m:r>
      </m:oMath>
      <w:r>
        <w:t xml:space="preserve">, </w:t>
      </w:r>
      <m:oMath>
        <m:r>
          <w:rPr>
            <w:rFonts w:ascii="Cambria Math" w:hAnsi="Cambria Math"/>
          </w:rPr>
          <m:t>β</m:t>
        </m:r>
      </m:oMath>
      <w:r>
        <w:t xml:space="preserve">, </w:t>
      </w:r>
      <m:oMath>
        <m:r>
          <w:rPr>
            <w:rFonts w:ascii="Cambria Math" w:hAnsi="Cambria Math"/>
          </w:rPr>
          <m:t>γ</m:t>
        </m:r>
      </m:oMath>
      <w:r>
        <w:t xml:space="preserve">, and </w:t>
      </w:r>
      <m:oMath>
        <m:r>
          <w:rPr>
            <w:rFonts w:ascii="Cambria Math" w:hAnsi="Cambria Math"/>
          </w:rPr>
          <m:t>σ</m:t>
        </m:r>
      </m:oMath>
      <w:r>
        <w:t>) is provided in Appendix 9.</w:t>
      </w:r>
    </w:p>
    <w:p w14:paraId="26E97ABB" w14:textId="77777777" w:rsidR="00266FBB" w:rsidRDefault="00933094">
      <w:pPr>
        <w:pStyle w:val="BodyText"/>
      </w:pPr>
      <w:r>
        <w:t>The two stock recruitment models, Ricker and Ricker_priorCap, were treated as two alternative hypotheses about stock recruitment dynamics, which we compare against each other. We also considered a simple model-averaging approach, in which we equally weighted the two stock recruit models by combining projections prior to calculating a projection-based LRP as a demonstration of model averaging. Additional sensitivity analyses described below were only done using the base Ricker model.</w:t>
      </w:r>
    </w:p>
    <w:p w14:paraId="66163032" w14:textId="77777777" w:rsidR="00266FBB" w:rsidRDefault="00933094">
      <w:pPr>
        <w:pStyle w:val="BodyText"/>
      </w:pPr>
      <w:r>
        <w:rPr>
          <w:b/>
          <w:i/>
        </w:rPr>
        <w:t>Covariance in recruitment residuals</w:t>
      </w:r>
    </w:p>
    <w:p w14:paraId="7C43ED50" w14:textId="5C4744BE" w:rsidR="00266FBB" w:rsidRDefault="00933094">
      <w:pPr>
        <w:pStyle w:val="BodyText"/>
      </w:pPr>
      <w:r>
        <w:t>We parameterized correlations in recruitment residuals among CUs from MLE predictions of pairwise correlations from stock recruit</w:t>
      </w:r>
      <w:ins w:id="260" w:author="DFO" w:date="2021-12-22T11:26:00Z">
        <w:r w:rsidR="007F5826">
          <w:t>ment</w:t>
        </w:r>
      </w:ins>
      <w:r>
        <w:t xml:space="preserve"> model fits. The correlation matrix from the base Ricker model fit is shown in Figure 3.11. Correlation values for the Ricker_priorCap model were similar (not shown).</w:t>
      </w:r>
    </w:p>
    <w:p w14:paraId="54F41FA1" w14:textId="2A142F3F" w:rsidR="00266FBB" w:rsidRDefault="00933094">
      <w:pPr>
        <w:pStyle w:val="BodyText"/>
      </w:pPr>
      <w:r>
        <w:t xml:space="preserve">We initially attempted to reduce covariation in spawner abundances among CUs by scaling correlations in recruitment residuals (i.e., scalar &lt; 1). However, we found that scalars had little effect on projected correlations in spawner abundances among CUs due to the shared </w:t>
      </w:r>
      <w:del w:id="261" w:author="DFO" w:date="2021-12-22T11:27:00Z">
        <w:r w:rsidDel="007F5826">
          <w:delText xml:space="preserve">marine </w:delText>
        </w:r>
      </w:del>
      <w:ins w:id="262" w:author="DFO" w:date="2021-12-22T11:27:00Z">
        <w:r w:rsidR="007F5826">
          <w:t xml:space="preserve">smolt-adult survival </w:t>
        </w:r>
      </w:ins>
      <w:r>
        <w:t xml:space="preserve">rate coefficient dominating among-CU variability in recruitment. We therefore used sensitivity analyses of the level of variability in </w:t>
      </w:r>
      <w:del w:id="263" w:author="DFO" w:date="2021-12-22T11:27:00Z">
        <w:r w:rsidDel="007F5826">
          <w:delText xml:space="preserve">marine </w:delText>
        </w:r>
      </w:del>
      <w:ins w:id="264" w:author="DFO" w:date="2021-12-22T11:27:00Z">
        <w:r w:rsidR="007F5826">
          <w:t xml:space="preserve">smolt-adult </w:t>
        </w:r>
      </w:ins>
      <w:r>
        <w:t>survival coefficients among CUs to drive patterns of covariation in spawner abundance, as described below. This approach differs from that taken for WCVI Chinook (Section 4</w:t>
      </w:r>
      <w:ins w:id="265" w:author="DFO" w:date="2021-12-22T11:27:00Z">
        <w:r w:rsidR="007F5826">
          <w:t>)</w:t>
        </w:r>
      </w:ins>
      <w:r>
        <w:t>.</w:t>
      </w:r>
    </w:p>
    <w:p w14:paraId="346E5036" w14:textId="77777777" w:rsidR="00266FBB" w:rsidRDefault="00933094">
      <w:pPr>
        <w:pStyle w:val="BodyText"/>
      </w:pPr>
      <w:commentRangeStart w:id="266"/>
      <w:r>
        <w:rPr>
          <w:noProof/>
        </w:rPr>
        <w:lastRenderedPageBreak/>
        <w:drawing>
          <wp:inline distT="0" distB="0" distL="0" distR="0" wp14:anchorId="77CE3ED1" wp14:editId="3E4CC313">
            <wp:extent cx="3664929" cy="4123046"/>
            <wp:effectExtent l="0" t="0" r="0" b="0"/>
            <wp:docPr id="14" name="Picture" descr="Figure 3.11: Bubble plot of pairwise correlation coefficient in recruitment residuals among CUs from base Ricker model fit."/>
            <wp:cNvGraphicFramePr/>
            <a:graphic xmlns:a="http://schemas.openxmlformats.org/drawingml/2006/main">
              <a:graphicData uri="http://schemas.openxmlformats.org/drawingml/2006/picture">
                <pic:pic xmlns:pic="http://schemas.openxmlformats.org/drawingml/2006/picture">
                  <pic:nvPicPr>
                    <pic:cNvPr id="0" name="Picture" descr="figure/coho-RecuitResidCorrelation-Ricker.png"/>
                    <pic:cNvPicPr>
                      <a:picLocks noChangeAspect="1" noChangeArrowheads="1"/>
                    </pic:cNvPicPr>
                  </pic:nvPicPr>
                  <pic:blipFill>
                    <a:blip r:embed="rId23"/>
                    <a:stretch>
                      <a:fillRect/>
                    </a:stretch>
                  </pic:blipFill>
                  <pic:spPr bwMode="auto">
                    <a:xfrm>
                      <a:off x="0" y="0"/>
                      <a:ext cx="3664929" cy="4123046"/>
                    </a:xfrm>
                    <a:prstGeom prst="rect">
                      <a:avLst/>
                    </a:prstGeom>
                    <a:noFill/>
                    <a:ln w="9525">
                      <a:noFill/>
                      <a:headEnd/>
                      <a:tailEnd/>
                    </a:ln>
                  </pic:spPr>
                </pic:pic>
              </a:graphicData>
            </a:graphic>
          </wp:inline>
        </w:drawing>
      </w:r>
      <w:r>
        <w:t xml:space="preserve"> </w:t>
      </w:r>
      <w:commentRangeEnd w:id="266"/>
      <w:r w:rsidR="007F5826">
        <w:rPr>
          <w:rStyle w:val="CommentReference"/>
        </w:rPr>
        <w:commentReference w:id="266"/>
      </w:r>
    </w:p>
    <w:p w14:paraId="0707F09A" w14:textId="632A0468" w:rsidR="00266FBB" w:rsidRDefault="00933094">
      <w:pPr>
        <w:pStyle w:val="BodyText"/>
      </w:pPr>
      <w:r>
        <w:rPr>
          <w:b/>
          <w:i/>
        </w:rPr>
        <w:t xml:space="preserve">Variability in </w:t>
      </w:r>
      <w:del w:id="267" w:author="DFO" w:date="2021-12-22T11:27:00Z">
        <w:r w:rsidDel="007F5826">
          <w:rPr>
            <w:b/>
            <w:i/>
          </w:rPr>
          <w:delText xml:space="preserve">marine </w:delText>
        </w:r>
      </w:del>
      <w:ins w:id="268" w:author="DFO" w:date="2021-12-22T11:27:00Z">
        <w:r w:rsidR="007F5826">
          <w:rPr>
            <w:b/>
            <w:i/>
          </w:rPr>
          <w:t xml:space="preserve">smolt-adult </w:t>
        </w:r>
      </w:ins>
      <w:r>
        <w:rPr>
          <w:b/>
          <w:i/>
        </w:rPr>
        <w:t>survival coefficient</w:t>
      </w:r>
      <w:ins w:id="269" w:author="DFO" w:date="2021-12-22T11:28:00Z">
        <w:r w:rsidR="007F5826">
          <w:rPr>
            <w:b/>
            <w:i/>
          </w:rPr>
          <w:t>s</w:t>
        </w:r>
      </w:ins>
      <w:r>
        <w:rPr>
          <w:b/>
          <w:i/>
        </w:rPr>
        <w:t xml:space="preserve"> among CUs</w:t>
      </w:r>
    </w:p>
    <w:p w14:paraId="56A5F446" w14:textId="4CD646A0" w:rsidR="00266FBB" w:rsidRDefault="00933094">
      <w:pPr>
        <w:pStyle w:val="BodyText"/>
      </w:pPr>
      <w:r>
        <w:t>When fitting stock recruit</w:t>
      </w:r>
      <w:ins w:id="270" w:author="DFO" w:date="2021-12-22T11:28:00Z">
        <w:r w:rsidR="007F5826">
          <w:t>ment</w:t>
        </w:r>
      </w:ins>
      <w:r>
        <w:t xml:space="preserve"> models to data, we followed the approach of Korman et al. (</w:t>
      </w:r>
      <w:hyperlink w:anchor="X48d76e42f3bfb5bffa7f7b73f62fa3cf22421ca">
        <w:r>
          <w:rPr>
            <w:rStyle w:val="Hyperlink"/>
          </w:rPr>
          <w:t>2019</w:t>
        </w:r>
      </w:hyperlink>
      <w:r>
        <w:t>) and Arbeider et al. (</w:t>
      </w:r>
      <w:hyperlink w:anchor="ref-arbeiderInteriorFraserCoho2020">
        <w:r>
          <w:rPr>
            <w:rStyle w:val="Hyperlink"/>
          </w:rPr>
          <w:t>2020</w:t>
        </w:r>
      </w:hyperlink>
      <w:r>
        <w:t xml:space="preserve">) in assuming that all CUs experienced the same </w:t>
      </w:r>
      <w:del w:id="271" w:author="DFO" w:date="2021-12-22T11:28:00Z">
        <w:r w:rsidDel="007F5826">
          <w:delText xml:space="preserve">marine </w:delText>
        </w:r>
      </w:del>
      <w:ins w:id="272" w:author="DFO" w:date="2021-12-22T11:28:00Z">
        <w:r w:rsidR="007F5826">
          <w:t xml:space="preserve">smolt-adult </w:t>
        </w:r>
      </w:ins>
      <w:r>
        <w:t xml:space="preserve">survival rate for given sea-entry year, and that the </w:t>
      </w:r>
      <w:del w:id="273" w:author="DFO" w:date="2021-12-22T11:28:00Z">
        <w:r w:rsidDel="007F5826">
          <w:delText xml:space="preserve">marine </w:delText>
        </w:r>
      </w:del>
      <w:ins w:id="274" w:author="DFO" w:date="2021-12-22T11:28:00Z">
        <w:r w:rsidR="007F5826">
          <w:t>smolt-adu</w:t>
        </w:r>
      </w:ins>
      <w:ins w:id="275" w:author="DFO" w:date="2021-12-22T11:29:00Z">
        <w:r w:rsidR="007F5826">
          <w:t>lt</w:t>
        </w:r>
      </w:ins>
      <w:ins w:id="276" w:author="DFO" w:date="2021-12-22T11:28:00Z">
        <w:r w:rsidR="007F5826">
          <w:t xml:space="preserve"> </w:t>
        </w:r>
      </w:ins>
      <w:r>
        <w:t xml:space="preserve">survival coefficient, </w:t>
      </w:r>
      <m:oMath>
        <m:r>
          <w:rPr>
            <w:rFonts w:ascii="Cambria Math" w:hAnsi="Cambria Math"/>
          </w:rPr>
          <m:t>γ</m:t>
        </m:r>
      </m:oMath>
      <w:r>
        <w:t xml:space="preserve">, was constant both among CUs and among years. When projecting CUs forward, we maintained this assumption in our base case by generating a single </w:t>
      </w:r>
      <w:del w:id="277" w:author="DFO" w:date="2021-12-22T11:29:00Z">
        <w:r w:rsidDel="007F5826">
          <w:delText xml:space="preserve">marine </w:delText>
        </w:r>
      </w:del>
      <w:ins w:id="278" w:author="DFO" w:date="2021-12-22T11:29:00Z">
        <w:r w:rsidR="007F5826">
          <w:t xml:space="preserve">smolt-adult </w:t>
        </w:r>
      </w:ins>
      <w:r>
        <w:t xml:space="preserve">survival rate for each sea entry year and setting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 where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is the standard deviation of among-CU variability in </w:t>
      </w:r>
      <m:oMath>
        <m:r>
          <w:rPr>
            <w:rFonts w:ascii="Cambria Math" w:hAnsi="Cambria Math"/>
          </w:rPr>
          <m:t>γ</m:t>
        </m:r>
      </m:oMath>
      <w:r>
        <w:t xml:space="preserve"> such that </w:t>
      </w:r>
      <m:oMath>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∼Normal(</m:t>
        </m:r>
        <m:bar>
          <m:barPr>
            <m:pos m:val="top"/>
            <m:ctrlPr>
              <w:rPr>
                <w:rFonts w:ascii="Cambria Math" w:hAnsi="Cambria Math"/>
              </w:rPr>
            </m:ctrlPr>
          </m:barPr>
          <m:e>
            <m:r>
              <w:rPr>
                <w:rFonts w:ascii="Cambria Math" w:hAnsi="Cambria Math"/>
              </w:rPr>
              <m:t>γ</m:t>
            </m:r>
          </m:e>
        </m:ba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γ</m:t>
            </m:r>
          </m:sub>
        </m:sSub>
        <m:r>
          <w:rPr>
            <w:rFonts w:ascii="Cambria Math" w:hAnsi="Cambria Math"/>
          </w:rPr>
          <m:t>)</m:t>
        </m:r>
      </m:oMath>
      <w:r>
        <w:t xml:space="preserve">. We used sensitivity analyses on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to test the effect of changes in spawner abundance covariation among CUs on projected LRP estimates. Three alternative levels of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were used in sensitivity analyses: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0.045, 0.0675, and 0.09. We selected these levels to cover a range between 0 and 0.09, where 0.09 was the standard deviation of the estimated marginal posterior distribution for </w:t>
      </w:r>
      <m:oMath>
        <m:r>
          <w:rPr>
            <w:rFonts w:ascii="Cambria Math" w:hAnsi="Cambria Math"/>
          </w:rPr>
          <m:t>γ</m:t>
        </m:r>
      </m:oMath>
      <w:r>
        <w:t xml:space="preserve"> from our Ricker stock recruitment model fit.</w:t>
      </w:r>
    </w:p>
    <w:p w14:paraId="37990157" w14:textId="77777777" w:rsidR="00266FBB" w:rsidRDefault="00933094">
      <w:pPr>
        <w:pStyle w:val="BodyText"/>
      </w:pPr>
      <w:r>
        <w:t xml:space="preserve">The resulting correlations in spawner abundances from the projections are shown in Figure 3.12. In the forward projections, pairwise correlations in projected spawner abundances among CUs for the base case assumption of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 were similar to observed pairwise correlations in spawner abundances among CUs. 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resulted in decreased among-CU correlation in projected spawner abundances.</w:t>
      </w:r>
    </w:p>
    <w:p w14:paraId="03D52D44" w14:textId="77777777" w:rsidR="00266FBB" w:rsidRDefault="00933094">
      <w:r>
        <w:rPr>
          <w:noProof/>
        </w:rPr>
        <w:lastRenderedPageBreak/>
        <w:drawing>
          <wp:inline distT="0" distB="0" distL="0" distR="0" wp14:anchorId="21E48027" wp14:editId="5615203F">
            <wp:extent cx="4128561" cy="3211103"/>
            <wp:effectExtent l="0" t="0" r="0" b="0"/>
            <wp:docPr id="15" name="Picture" descr="Figure 3.12: Distribution of correlations of spawner abundances among CUs for observed data between 1998 and 2021 and projected time-series under alternative assumptions about the standard deviation on the marine survival co-efficient among CUs for the base Ricker model formulation."/>
            <wp:cNvGraphicFramePr/>
            <a:graphic xmlns:a="http://schemas.openxmlformats.org/drawingml/2006/main">
              <a:graphicData uri="http://schemas.openxmlformats.org/drawingml/2006/picture">
                <pic:pic xmlns:pic="http://schemas.openxmlformats.org/drawingml/2006/picture">
                  <pic:nvPicPr>
                    <pic:cNvPr id="0" name="Picture" descr="figure/coho-corrEffect-sigGamma.png"/>
                    <pic:cNvPicPr>
                      <a:picLocks noChangeAspect="1" noChangeArrowheads="1"/>
                    </pic:cNvPicPr>
                  </pic:nvPicPr>
                  <pic:blipFill>
                    <a:blip r:embed="rId24"/>
                    <a:stretch>
                      <a:fillRect/>
                    </a:stretch>
                  </pic:blipFill>
                  <pic:spPr bwMode="auto">
                    <a:xfrm>
                      <a:off x="0" y="0"/>
                      <a:ext cx="4128561" cy="3211103"/>
                    </a:xfrm>
                    <a:prstGeom prst="rect">
                      <a:avLst/>
                    </a:prstGeom>
                    <a:noFill/>
                    <a:ln w="9525">
                      <a:noFill/>
                      <a:headEnd/>
                      <a:tailEnd/>
                    </a:ln>
                  </pic:spPr>
                </pic:pic>
              </a:graphicData>
            </a:graphic>
          </wp:inline>
        </w:drawing>
      </w:r>
    </w:p>
    <w:p w14:paraId="24364832" w14:textId="77777777" w:rsidR="00266FBB" w:rsidRDefault="00933094">
      <w:r>
        <w:t>Figure 3.12: Distribution of correlations of spawner abundances among CUs for observed data between 1998 and 2021 and projected time-series under alternative assumptions about the standard deviation on the marine survival co-efficient among CUs for the base Ricker model formulation.</w:t>
      </w:r>
    </w:p>
    <w:p w14:paraId="517C6C5F" w14:textId="463C54ED" w:rsidR="00266FBB" w:rsidRDefault="00933094">
      <w:pPr>
        <w:pStyle w:val="BodyText"/>
      </w:pPr>
      <w:r>
        <w:rPr>
          <w:b/>
          <w:i/>
        </w:rPr>
        <w:t>Variability in age proportions of recruit</w:t>
      </w:r>
      <w:ins w:id="279" w:author="DFO" w:date="2021-12-22T11:29:00Z">
        <w:r w:rsidR="007F5826">
          <w:rPr>
            <w:b/>
            <w:i/>
          </w:rPr>
          <w:t>ment</w:t>
        </w:r>
      </w:ins>
      <w:r>
        <w:rPr>
          <w:b/>
          <w:i/>
        </w:rPr>
        <w:t>s among CUs</w:t>
      </w:r>
    </w:p>
    <w:p w14:paraId="2D5659EC" w14:textId="77777777" w:rsidR="00266FBB" w:rsidRDefault="00933094">
      <w:pPr>
        <w:pStyle w:val="BodyText"/>
      </w:pPr>
      <w:r>
        <w:t xml:space="preserve">Annual variability in the age structure of returns was generated from a multivariate logistic distribution parameterized using CU-specific time series of proportions at age. The underlying average age structure for each CU was set at the average from the available time series (brood years 1998 - 2016), while annual deviations from underlying age-specific means were drawn from a multivariate logistic distribution. Annual deviations were held constant among all CUs; however, the scale of annual deviations was controlled by the variability parameter </w:t>
      </w:r>
      <m:oMath>
        <m:r>
          <w:rPr>
            <w:rFonts w:ascii="Cambria Math" w:hAnsi="Cambria Math"/>
          </w:rPr>
          <m:t>τ</m:t>
        </m:r>
      </m:oMath>
      <w:r>
        <w:t>, which was estimated individually for each CU. This meant that while all CUs simultaneously experienced increases or decreases in a given year, the magnitude of the increase or decrease was CU-specific. Annual deviations were held constant among CUs to represent the strong co-variation in proportions at age seen in available time series for Interior Fraser Coho, especially since 2010 (Figure 3.11). When the constraint of constant annual deviations was removed, generated proportion at age data was much more variable than observed data, which was considered to be unrealistic.</w:t>
      </w:r>
    </w:p>
    <w:p w14:paraId="64C46B4E" w14:textId="72E82A4D" w:rsidR="00266FBB" w:rsidRDefault="00933094">
      <w:pPr>
        <w:pStyle w:val="BodyText"/>
      </w:pPr>
      <w:r>
        <w:t>Annual variability in the age structure of recruit</w:t>
      </w:r>
      <w:ins w:id="280" w:author="DFO" w:date="2021-12-22T11:31:00Z">
        <w:r w:rsidR="007F5826">
          <w:t>ment</w:t>
        </w:r>
      </w:ins>
      <w:r>
        <w:t>s has not been included in other recent projection analyses for this SMU. Both Korman et al. (</w:t>
      </w:r>
      <w:hyperlink w:anchor="X48d76e42f3bfb5bffa7f7b73f62fa3cf22421ca">
        <w:r>
          <w:rPr>
            <w:rStyle w:val="Hyperlink"/>
          </w:rPr>
          <w:t>2019</w:t>
        </w:r>
      </w:hyperlink>
      <w:r>
        <w:t>) and Arbeider et al. (</w:t>
      </w:r>
      <w:hyperlink w:anchor="ref-arbeiderInteriorFraserCoho2020">
        <w:r>
          <w:rPr>
            <w:rStyle w:val="Hyperlink"/>
          </w:rPr>
          <w:t>2020</w:t>
        </w:r>
      </w:hyperlink>
      <w:r>
        <w:t>) assumed a constant age structure over time.</w:t>
      </w:r>
    </w:p>
    <w:p w14:paraId="5E556E7E" w14:textId="77777777" w:rsidR="00266FBB" w:rsidRDefault="00933094">
      <w:r>
        <w:rPr>
          <w:noProof/>
        </w:rPr>
        <w:lastRenderedPageBreak/>
        <w:drawing>
          <wp:inline distT="0" distB="0" distL="0" distR="0" wp14:anchorId="0383070D" wp14:editId="54B2425B">
            <wp:extent cx="4816655" cy="3899197"/>
            <wp:effectExtent l="0" t="0" r="0" b="0"/>
            <wp:docPr id="16" name="Picture" descr="Figure 3.13: Proportion of recruits returning at age 3 for 1998 - 2016 brood years. Only two age classes (age 3 and age 4) are present in the age structure, so the proportion of recruits returning at age 4 will account for the remainder of returns in each year."/>
            <wp:cNvGraphicFramePr/>
            <a:graphic xmlns:a="http://schemas.openxmlformats.org/drawingml/2006/main">
              <a:graphicData uri="http://schemas.openxmlformats.org/drawingml/2006/picture">
                <pic:pic xmlns:pic="http://schemas.openxmlformats.org/drawingml/2006/picture">
                  <pic:nvPicPr>
                    <pic:cNvPr id="0" name="Picture" descr="figure/coho-ObsAgeProp-byCU.png"/>
                    <pic:cNvPicPr>
                      <a:picLocks noChangeAspect="1" noChangeArrowheads="1"/>
                    </pic:cNvPicPr>
                  </pic:nvPicPr>
                  <pic:blipFill>
                    <a:blip r:embed="rId25"/>
                    <a:stretch>
                      <a:fillRect/>
                    </a:stretch>
                  </pic:blipFill>
                  <pic:spPr bwMode="auto">
                    <a:xfrm>
                      <a:off x="0" y="0"/>
                      <a:ext cx="4816655" cy="3899197"/>
                    </a:xfrm>
                    <a:prstGeom prst="rect">
                      <a:avLst/>
                    </a:prstGeom>
                    <a:noFill/>
                    <a:ln w="9525">
                      <a:noFill/>
                      <a:headEnd/>
                      <a:tailEnd/>
                    </a:ln>
                  </pic:spPr>
                </pic:pic>
              </a:graphicData>
            </a:graphic>
          </wp:inline>
        </w:drawing>
      </w:r>
    </w:p>
    <w:p w14:paraId="0E7CCBD7" w14:textId="7C14386C" w:rsidR="00266FBB" w:rsidRDefault="00933094">
      <w:r>
        <w:t xml:space="preserve">Figure 3.13: Proportion of recruits returning at age 3 for 1998 - </w:t>
      </w:r>
      <w:commentRangeStart w:id="281"/>
      <w:commentRangeStart w:id="282"/>
      <w:r>
        <w:t>2016 brood years</w:t>
      </w:r>
      <w:commentRangeEnd w:id="281"/>
      <w:r w:rsidR="007F5826">
        <w:rPr>
          <w:rStyle w:val="CommentReference"/>
        </w:rPr>
        <w:commentReference w:id="281"/>
      </w:r>
      <w:commentRangeEnd w:id="282"/>
      <w:r w:rsidR="00E67F11">
        <w:rPr>
          <w:rStyle w:val="CommentReference"/>
        </w:rPr>
        <w:commentReference w:id="282"/>
      </w:r>
      <w:r>
        <w:t>. Only two age classes (age 3 and age 4) are present in the age structure, so the proportion of recruits returning at age 4 will account for the remainder of returns in each</w:t>
      </w:r>
      <w:ins w:id="283" w:author="DFO" w:date="2021-12-22T11:33:00Z">
        <w:r w:rsidR="007F5826">
          <w:t xml:space="preserve"> brood</w:t>
        </w:r>
      </w:ins>
      <w:r>
        <w:t xml:space="preserve"> year.</w:t>
      </w:r>
    </w:p>
    <w:p w14:paraId="64A4B871" w14:textId="77777777" w:rsidR="00266FBB" w:rsidRDefault="00933094">
      <w:pPr>
        <w:pStyle w:val="BodyText"/>
      </w:pPr>
      <w:r>
        <w:rPr>
          <w:b/>
          <w:i/>
        </w:rPr>
        <w:t>Covariance in exploitation</w:t>
      </w:r>
    </w:p>
    <w:p w14:paraId="1E44AFE1" w14:textId="6395DD8A" w:rsidR="00266FBB" w:rsidRDefault="00933094">
      <w:pPr>
        <w:pStyle w:val="BodyText"/>
      </w:pPr>
      <w:r>
        <w:t xml:space="preserve">We assumed an average exploitation rate of 12.5% for all CUs in forward projections based on </w:t>
      </w:r>
      <w:ins w:id="284" w:author="DFO" w:date="2021-12-22T11:33:00Z">
        <w:r w:rsidR="007F5826">
          <w:t xml:space="preserve">recent </w:t>
        </w:r>
      </w:ins>
      <w:r>
        <w:t xml:space="preserve">average </w:t>
      </w:r>
      <w:del w:id="285" w:author="DFO" w:date="2021-12-22T11:54:00Z">
        <w:r w:rsidDel="00964BA4">
          <w:delText xml:space="preserve">historical </w:delText>
        </w:r>
      </w:del>
      <w:r>
        <w:t>values, with common interannual variability in exploitation rates due to shared fishery impacts among CUs each year. Interannual variability in exploitation rates was assumed to be beta distributed (constrained between 0 and 1), with the standard deviation of the beta distribution parameterized from estimated exploitation rates for 1998 - 2016 brood years. The corresponding coefficient of variation (CV) for interannual variability was 0.44.</w:t>
      </w:r>
    </w:p>
    <w:p w14:paraId="4C1C02A2" w14:textId="27146DB5" w:rsidR="00266FBB" w:rsidRDefault="00933094">
      <w:pPr>
        <w:pStyle w:val="BodyText"/>
      </w:pPr>
      <w:r>
        <w:t xml:space="preserve">Exploitation rates for Interior Fraser Coho are only available at the SMU-level due to limited coded-wire indicator stocks (1-2 CUs with indicators / year) </w:t>
      </w:r>
      <w:del w:id="286" w:author="DFO" w:date="2021-12-22T11:55:00Z">
        <w:r w:rsidDel="004C7CD2">
          <w:delText>and variation in which indicator stocks were operational in a given year</w:delText>
        </w:r>
      </w:del>
      <w:ins w:id="287" w:author="DFO" w:date="2021-12-22T11:55:00Z">
        <w:r w:rsidR="004C7CD2">
          <w:t xml:space="preserve">that have been available for the Fishery Regulation </w:t>
        </w:r>
      </w:ins>
      <w:ins w:id="288" w:author="DFO" w:date="2021-12-22T11:56:00Z">
        <w:r w:rsidR="004C7CD2">
          <w:t>Assessment Model used by the PSC for coho salmon</w:t>
        </w:r>
      </w:ins>
      <w:ins w:id="289" w:author="DFO" w:date="2021-12-22T11:57:00Z">
        <w:r w:rsidR="004C7CD2">
          <w:t xml:space="preserve"> (</w:t>
        </w:r>
        <w:commentRangeStart w:id="290"/>
        <w:commentRangeStart w:id="291"/>
        <w:r w:rsidR="004C7CD2">
          <w:t>PSC 2013</w:t>
        </w:r>
        <w:commentRangeEnd w:id="290"/>
        <w:r w:rsidR="004C7CD2">
          <w:rPr>
            <w:rStyle w:val="CommentReference"/>
          </w:rPr>
          <w:commentReference w:id="290"/>
        </w:r>
      </w:ins>
      <w:commentRangeEnd w:id="291"/>
      <w:r w:rsidR="00B5032B">
        <w:rPr>
          <w:rStyle w:val="CommentReference"/>
        </w:rPr>
        <w:commentReference w:id="291"/>
      </w:r>
      <w:ins w:id="292" w:author="DFO" w:date="2021-12-22T11:57:00Z">
        <w:r w:rsidR="004C7CD2">
          <w:t>)</w:t>
        </w:r>
      </w:ins>
      <w:r>
        <w:t>. As a result, empirically-based estimates of among-CU variability in exploitation rates are not available. However, there are reasons to expect exploitation rates to vary among CUs in a given year, including differences in freshwater fisheries. We assumed that CU-specific variability in exploitation rates was half the common (SMU-level) interannual variability (CV=0.22), and varied this in sensitivity analyses from 0 and 0.44 to cover plausible bounds. Varying assumptions about variability in exploitation among CUs between CV = 0 and 0.44 in forward projections did not impact the distribution of correlations in spawner abundances in the projections (results not shown).</w:t>
      </w:r>
    </w:p>
    <w:p w14:paraId="699DEE05" w14:textId="77777777" w:rsidR="00266FBB" w:rsidRPr="00E51158" w:rsidRDefault="00933094">
      <w:pPr>
        <w:pStyle w:val="Heading3"/>
        <w:rPr>
          <w:lang w:val="en-US"/>
        </w:rPr>
      </w:pPr>
      <w:bookmarkStart w:id="293" w:name="results-2"/>
      <w:r w:rsidRPr="00E51158">
        <w:rPr>
          <w:lang w:val="en-US"/>
        </w:rPr>
        <w:t>3.6.2</w:t>
      </w:r>
      <w:r w:rsidRPr="00E51158">
        <w:rPr>
          <w:lang w:val="en-US"/>
        </w:rPr>
        <w:tab/>
        <w:t>Results</w:t>
      </w:r>
      <w:bookmarkEnd w:id="293"/>
    </w:p>
    <w:p w14:paraId="6AC1289B" w14:textId="77777777" w:rsidR="00266FBB" w:rsidRDefault="00933094">
      <w:r>
        <w:rPr>
          <w:b/>
          <w:i/>
        </w:rPr>
        <w:t>LRP Estimates</w:t>
      </w:r>
    </w:p>
    <w:p w14:paraId="0F3FA6A4" w14:textId="5B295F9A" w:rsidR="00266FBB" w:rsidRDefault="00933094">
      <w:pPr>
        <w:pStyle w:val="BodyText"/>
      </w:pPr>
      <w:r>
        <w:lastRenderedPageBreak/>
        <w:t xml:space="preserve">Aggregate abundance-based LRPs estimated using the Ricker model as a basis for forward projections were lower than those obtained when the Ricker_priorCap model was used, regardless of which probability threshold was used to derive the LRP (Figure 3.14; </w:t>
      </w:r>
      <w:commentRangeStart w:id="294"/>
      <w:r>
        <w:t xml:space="preserve">Table ??). </w:t>
      </w:r>
      <w:commentRangeEnd w:id="294"/>
      <w:r w:rsidR="006768B7">
        <w:rPr>
          <w:rStyle w:val="CommentReference"/>
        </w:rPr>
        <w:commentReference w:id="294"/>
      </w:r>
      <w:r>
        <w:t>This result is similar to the logistic regression-based LRPs, where LRPs derived using S</w:t>
      </w:r>
      <w:ins w:id="295" w:author="DFO" w:date="2021-12-22T13:00:00Z">
        <w:r w:rsidR="006768B7" w:rsidRPr="006768B7">
          <w:rPr>
            <w:vertAlign w:val="subscript"/>
            <w:rPrChange w:id="296" w:author="DFO" w:date="2021-12-22T13:00:00Z">
              <w:rPr/>
            </w:rPrChange>
          </w:rPr>
          <w:t>gen</w:t>
        </w:r>
      </w:ins>
      <w:r>
        <w:t xml:space="preserve"> estimates from the Ricker_priorCap model were higher due to higher S</w:t>
      </w:r>
      <w:ins w:id="297" w:author="DFO" w:date="2021-12-22T13:00:00Z">
        <w:r w:rsidR="006768B7" w:rsidRPr="006768B7">
          <w:rPr>
            <w:vertAlign w:val="subscript"/>
            <w:rPrChange w:id="298" w:author="DFO" w:date="2021-12-22T13:00:00Z">
              <w:rPr/>
            </w:rPrChange>
          </w:rPr>
          <w:t>gen</w:t>
        </w:r>
      </w:ins>
      <w:r>
        <w:t xml:space="preserve"> values. The projected curve showing the probability of all CUs being above S</w:t>
      </w:r>
      <w:ins w:id="299" w:author="DFO" w:date="2021-12-22T13:00:00Z">
        <w:r w:rsidR="006768B7" w:rsidRPr="006768B7">
          <w:rPr>
            <w:vertAlign w:val="subscript"/>
            <w:rPrChange w:id="300" w:author="DFO" w:date="2021-12-22T13:00:00Z">
              <w:rPr/>
            </w:rPrChange>
          </w:rPr>
          <w:t>gen</w:t>
        </w:r>
      </w:ins>
      <w:r>
        <w:t xml:space="preserve"> was more gradual and further to the right for the Ricker_priorCap model compared to the base Ricker model (Figure 3.14). When projection outputs from both stock recruit</w:t>
      </w:r>
      <w:ins w:id="301" w:author="DFO" w:date="2021-12-22T13:01:00Z">
        <w:r w:rsidR="006768B7">
          <w:t>ment</w:t>
        </w:r>
      </w:ins>
      <w:r>
        <w:t xml:space="preserve"> model formulations were combined prior to binning in order to create a model-averaged scenario (with equal weight assigned to both scenarios), the resulting probability curve was mid-way between the curves from the two individual models. In all cases, projected curves had higher scatter with increasing aggregate abundance, such that LRP estimates at probability thresholds of p = 0.90 and p = 0.99 were unstable.</w:t>
      </w:r>
    </w:p>
    <w:p w14:paraId="17E89D60" w14:textId="77777777" w:rsidR="00266FBB" w:rsidRDefault="00933094">
      <w:r>
        <w:rPr>
          <w:noProof/>
        </w:rPr>
        <w:drawing>
          <wp:inline distT="0" distB="0" distL="0" distR="0" wp14:anchorId="55A88595" wp14:editId="3D198DE1">
            <wp:extent cx="5715000" cy="5715000"/>
            <wp:effectExtent l="0" t="0" r="0" b="0"/>
            <wp:docPr id="17" name="Picture" descr="Figure 3.14: Probability of all CUs being above their lower benchmark of Sgen along a gradient in aggregate abundances within bins of 200 fish for two different stock recruit model options (Ricker and Ricker_priorCap) as well as a model averaged case (Combined) in which results from both stock recruit models were equally weighted. Results are derived from projections over 30 years and 20,000 MC Trials. Each dot is the proportion of MC trials where all CUs were &gt; lower benchmarks.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OM.png"/>
                    <pic:cNvPicPr>
                      <a:picLocks noChangeAspect="1" noChangeArrowheads="1"/>
                    </pic:cNvPicPr>
                  </pic:nvPicPr>
                  <pic:blipFill>
                    <a:blip r:embed="rId26"/>
                    <a:stretch>
                      <a:fillRect/>
                    </a:stretch>
                  </pic:blipFill>
                  <pic:spPr bwMode="auto">
                    <a:xfrm>
                      <a:off x="0" y="0"/>
                      <a:ext cx="5715000" cy="5715000"/>
                    </a:xfrm>
                    <a:prstGeom prst="rect">
                      <a:avLst/>
                    </a:prstGeom>
                    <a:noFill/>
                    <a:ln w="9525">
                      <a:noFill/>
                      <a:headEnd/>
                      <a:tailEnd/>
                    </a:ln>
                  </pic:spPr>
                </pic:pic>
              </a:graphicData>
            </a:graphic>
          </wp:inline>
        </w:drawing>
      </w:r>
    </w:p>
    <w:p w14:paraId="51EA1D67" w14:textId="2D002C76" w:rsidR="00266FBB" w:rsidRDefault="00933094">
      <w:r>
        <w:lastRenderedPageBreak/>
        <w:t>Figure 3.14: Probability of all CUs being above their lower benchmark of Sgen along a gradient in aggregate abundances within bins of 200 fish for two different stock recruit model options (Ricker and Ricker_priorCap) as well as a model averaged case (Combined) in which results from both stock recruit</w:t>
      </w:r>
      <w:ins w:id="302" w:author="DFO" w:date="2021-12-22T13:01:00Z">
        <w:r w:rsidR="006768B7">
          <w:t>ment</w:t>
        </w:r>
      </w:ins>
      <w:r>
        <w:t xml:space="preserve"> models were equally weighted. Results are derived from projections over 30 years and 20,000 MC Trials. Each dot is the proportion of MC trials where all CUs were &gt; lower benchmarks. Candidate LRPs at p=0.5 (yellow) and p=0.66 (blue), 0.90 (green), and 0.99 (orange) are highlighted.</w:t>
      </w:r>
    </w:p>
    <w:p w14:paraId="1D76D4BB" w14:textId="3AA8D7D4" w:rsidR="00266FBB" w:rsidRDefault="00933094">
      <w:pPr>
        <w:pStyle w:val="BodyText"/>
      </w:pPr>
      <w:r>
        <w:t xml:space="preserve">Generational average spawning abundance (based on a 3-year geometric mean) remained above the projection-based LRP derived using the Ricker model with a probability threshold of p = 0.5 for most years between 2000 and 2020. There were two years </w:t>
      </w:r>
      <w:del w:id="303" w:author="DFO" w:date="2021-12-22T13:02:00Z">
        <w:r w:rsidDel="006768B7">
          <w:delText>in which</w:delText>
        </w:r>
      </w:del>
      <w:ins w:id="304" w:author="DFO" w:date="2021-12-22T13:02:00Z">
        <w:r w:rsidR="006768B7">
          <w:t>when</w:t>
        </w:r>
      </w:ins>
      <w:r>
        <w:t xml:space="preserve"> aggregate spawning abundance </w:t>
      </w:r>
      <w:del w:id="305" w:author="DFO" w:date="2021-12-22T13:02:00Z">
        <w:r w:rsidDel="006768B7">
          <w:delText xml:space="preserve">dropping </w:delText>
        </w:r>
      </w:del>
      <w:ins w:id="306" w:author="DFO" w:date="2021-12-22T13:02:00Z">
        <w:r w:rsidR="006768B7">
          <w:t xml:space="preserve">decreased </w:t>
        </w:r>
      </w:ins>
      <w:r>
        <w:t>below the LRP: 2006 and 2007 (Figure 3.15</w:t>
      </w:r>
      <w:ins w:id="307" w:author="DFO" w:date="2021-12-22T13:02:00Z">
        <w:r w:rsidR="006768B7">
          <w:t>)</w:t>
        </w:r>
      </w:ins>
      <w:r>
        <w:t>. In comparison, when projection-based LRPs were derived using the Ricker_priorCap model with p = 0.5, aggregate spawning abundance remained below the LRP for 11 out of the 21 years.</w:t>
      </w:r>
    </w:p>
    <w:p w14:paraId="72CBDB61" w14:textId="77777777" w:rsidR="00266FBB" w:rsidRDefault="00933094">
      <w:r>
        <w:rPr>
          <w:noProof/>
        </w:rPr>
        <w:drawing>
          <wp:inline distT="0" distB="0" distL="0" distR="0" wp14:anchorId="1864C808" wp14:editId="6D5AA5D5">
            <wp:extent cx="5715000" cy="4445000"/>
            <wp:effectExtent l="0" t="0" r="0" b="0"/>
            <wp:docPr id="18" name="Picture" descr="Figure 3.15: Three-year geometric mean of aggregate natural-origin spawning abundance for the Interior Fraser Coho SMU (black line) relative to projection-based LRP estimates using two different stock recruitment model formulations, Ricker and Ricker_priorCap, with a probability threshold of p=0.5. Forward projections used to estimate reference points were parameterized using available 1998-2020 time series under base model assumptions."/>
            <wp:cNvGraphicFramePr/>
            <a:graphic xmlns:a="http://schemas.openxmlformats.org/drawingml/2006/main">
              <a:graphicData uri="http://schemas.openxmlformats.org/drawingml/2006/picture">
                <pic:pic xmlns:pic="http://schemas.openxmlformats.org/drawingml/2006/picture">
                  <pic:nvPicPr>
                    <pic:cNvPr id="0" name="Picture" descr="figure/coho-EscpSeries-wProjLRP.png"/>
                    <pic:cNvPicPr>
                      <a:picLocks noChangeAspect="1" noChangeArrowheads="1"/>
                    </pic:cNvPicPr>
                  </pic:nvPicPr>
                  <pic:blipFill>
                    <a:blip r:embed="rId27"/>
                    <a:stretch>
                      <a:fillRect/>
                    </a:stretch>
                  </pic:blipFill>
                  <pic:spPr bwMode="auto">
                    <a:xfrm>
                      <a:off x="0" y="0"/>
                      <a:ext cx="5715000" cy="4445000"/>
                    </a:xfrm>
                    <a:prstGeom prst="rect">
                      <a:avLst/>
                    </a:prstGeom>
                    <a:noFill/>
                    <a:ln w="9525">
                      <a:noFill/>
                      <a:headEnd/>
                      <a:tailEnd/>
                    </a:ln>
                  </pic:spPr>
                </pic:pic>
              </a:graphicData>
            </a:graphic>
          </wp:inline>
        </w:drawing>
      </w:r>
    </w:p>
    <w:p w14:paraId="11AC0317" w14:textId="77777777" w:rsidR="00266FBB" w:rsidRDefault="00933094">
      <w:r>
        <w:t>Figure 3.15: Three-year geometric mean of aggregate natural-origin spawning abundance for the Interior Fraser Coho SMU (black line) relative to projection-based LRP estimates using two different stock recruitment model formulations, Ricker and Ricker_priorCap, with a probability threshold of p=0.5. Forward projections used to estimate reference points were parameterized using available 1998-2020 time series under base model assumptions.</w:t>
      </w:r>
    </w:p>
    <w:p w14:paraId="0EFF3DBC" w14:textId="77777777" w:rsidR="00266FBB" w:rsidRDefault="00933094">
      <w:pPr>
        <w:pStyle w:val="BodyText"/>
      </w:pPr>
      <w:r>
        <w:rPr>
          <w:b/>
          <w:i/>
        </w:rPr>
        <w:t>Sensitivity Analyses</w:t>
      </w:r>
    </w:p>
    <w:p w14:paraId="70F0077F" w14:textId="77777777" w:rsidR="00266FBB" w:rsidRDefault="00933094">
      <w:pPr>
        <w:pStyle w:val="BodyText"/>
      </w:pPr>
      <w:r>
        <w:t xml:space="preserve">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which corresponded with reduced between-CU correlation in spawner abundances over time (Figure 3.12), resulted in a flattening of the projected relationship </w:t>
      </w:r>
      <w:r>
        <w:lastRenderedPageBreak/>
        <w:t xml:space="preserve">between aggregate spawner abundances and the probability of all CUs being above their lower benchmarks. LRP estimates corresponding to a given probability threshold increased as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increased as curves shifted to the right and became more gradual (i.e., less steep). For the two highest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scenarios examined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=0.0675 and 0.09), a 99% probability of all CUs being above their lower S benchmark was never achieved.</w:t>
      </w:r>
    </w:p>
    <w:p w14:paraId="435C87CD" w14:textId="77777777" w:rsidR="00266FBB" w:rsidRDefault="00933094">
      <w:r>
        <w:rPr>
          <w:noProof/>
        </w:rPr>
        <w:drawing>
          <wp:inline distT="0" distB="0" distL="0" distR="0" wp14:anchorId="4998CECB" wp14:editId="064229AD">
            <wp:extent cx="5715000" cy="5715000"/>
            <wp:effectExtent l="0" t="0" r="0" b="0"/>
            <wp:docPr id="19" name="Picture" descr="Figure 3.16: Probability of all CUs being above their lower benchmark of Sgen along a gradient in aggregate abundances (within bins of 200 fish) for alternative scenarios about the value of sigGamma. The baseline value used for forward projections was sigGamma = 0. Results are derived from projections over 30 years and 20,000 MC Trials. Each dot is the proportion of MC trials where all CUs were &gt; Sgen.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SigGamma.png"/>
                    <pic:cNvPicPr>
                      <a:picLocks noChangeAspect="1" noChangeArrowheads="1"/>
                    </pic:cNvPicPr>
                  </pic:nvPicPr>
                  <pic:blipFill>
                    <a:blip r:embed="rId28"/>
                    <a:stretch>
                      <a:fillRect/>
                    </a:stretch>
                  </pic:blipFill>
                  <pic:spPr bwMode="auto">
                    <a:xfrm>
                      <a:off x="0" y="0"/>
                      <a:ext cx="5715000" cy="5715000"/>
                    </a:xfrm>
                    <a:prstGeom prst="rect">
                      <a:avLst/>
                    </a:prstGeom>
                    <a:noFill/>
                    <a:ln w="9525">
                      <a:noFill/>
                      <a:headEnd/>
                      <a:tailEnd/>
                    </a:ln>
                  </pic:spPr>
                </pic:pic>
              </a:graphicData>
            </a:graphic>
          </wp:inline>
        </w:drawing>
      </w:r>
    </w:p>
    <w:p w14:paraId="4FD29645" w14:textId="77777777" w:rsidR="00266FBB" w:rsidRDefault="00933094">
      <w:r>
        <w:t>Figure 3.16: Probability of all CUs being above their lower benchmark of Sgen along a gradient in aggregate abundances (within bins of 200 fish) for alternative scenarios about the value of sigGamma. The baseline value used for forward projections was sigGamma = 0. Results are derived from projections over 30 years and 20,000 MC Trials. Each dot is the proportion of MC trials where all CUs were &gt; Sgen. Candidate LRPs at p=0.5 (yellow) and p=0.66 (blue), 0.90 (green), and 0.99 (orange) are highlighted.</w:t>
      </w:r>
    </w:p>
    <w:p w14:paraId="5CDBA3E4" w14:textId="77777777" w:rsidR="00266FBB" w:rsidRDefault="00933094">
      <w:pPr>
        <w:pStyle w:val="BodyText"/>
      </w:pPr>
      <w:r>
        <w:t xml:space="preserve">Increasing the average exploitation rate used in forward projections also led to a shift in projected curves to the right; however, the shift was more gradual over the range of exploitation </w:t>
      </w:r>
      <w:r>
        <w:lastRenderedPageBreak/>
        <w:t xml:space="preserve">rate scenarios we considered than the effect of 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(Figure 3.17). The effect of increasing exploitation rates was smallest at low probability thresholds. At p = 0.5, the LRP differed by 400 fish between the ER = 2.5% and ER = 12.5% scenarios (range = 19,700 - 21,000), and by &lt; 4000 fish among all four scenarios (range = 19,700 - 24,000). Differences were much larger among the four exploitation rate levels examined for the p = 0.90 threshold. When the average exploitation rate was set at 22.5% or 32.5%, aggregate abundances barely exceeded 60,000 fish, and it was not possible to achieve a 99% probability of all CUs being above their lower S benchmarks.</w:t>
      </w:r>
    </w:p>
    <w:p w14:paraId="712B3EF6" w14:textId="77777777" w:rsidR="00266FBB" w:rsidRDefault="00933094">
      <w:r>
        <w:rPr>
          <w:noProof/>
        </w:rPr>
        <w:drawing>
          <wp:inline distT="0" distB="0" distL="0" distR="0" wp14:anchorId="334582DA" wp14:editId="0CB9B718">
            <wp:extent cx="5715000" cy="5715000"/>
            <wp:effectExtent l="0" t="0" r="0" b="0"/>
            <wp:docPr id="20" name="Picture" descr="Figure 3.17: Probability of all CUs being above their lower benchmark of Sgen along a gradient in aggregate abundances (within bins of 200 fish) for alternative scenarios about average exploitation rates (ER) in forward projections. The baseline value used for forward projections was ER = 12.5%. Results are derived from projections over 30 years and 20,000 MC Trials. Each dot is the proportion of MC trials where all CUs were &gt; Sgen.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ER.png"/>
                    <pic:cNvPicPr>
                      <a:picLocks noChangeAspect="1" noChangeArrowheads="1"/>
                    </pic:cNvPicPr>
                  </pic:nvPicPr>
                  <pic:blipFill>
                    <a:blip r:embed="rId29"/>
                    <a:stretch>
                      <a:fillRect/>
                    </a:stretch>
                  </pic:blipFill>
                  <pic:spPr bwMode="auto">
                    <a:xfrm>
                      <a:off x="0" y="0"/>
                      <a:ext cx="5715000" cy="5715000"/>
                    </a:xfrm>
                    <a:prstGeom prst="rect">
                      <a:avLst/>
                    </a:prstGeom>
                    <a:noFill/>
                    <a:ln w="9525">
                      <a:noFill/>
                      <a:headEnd/>
                      <a:tailEnd/>
                    </a:ln>
                  </pic:spPr>
                </pic:pic>
              </a:graphicData>
            </a:graphic>
          </wp:inline>
        </w:drawing>
      </w:r>
    </w:p>
    <w:p w14:paraId="231B5B1B" w14:textId="77777777" w:rsidR="00266FBB" w:rsidRDefault="00933094">
      <w:r>
        <w:t>Figure 3.17: Probability of all CUs being above their lower benchmark of Sgen along a gradient in aggregate abundances (within bins of 200 fish) for alternative scenarios about average exploitation rates (ER) in forward projections. The baseline value used for forward projections was ER = 12.5%. Results are derived from projections over 30 years and 20,000 MC Trials. Each dot is the proportion of MC trials where all CUs were &gt; Sgen. Candidate LRPs at p=0.5 (yellow) and p=0.66 (blue), 0.90 (green), and 0.99 (orange) are highlighted.</w:t>
      </w:r>
    </w:p>
    <w:p w14:paraId="6B82D879" w14:textId="77777777" w:rsidR="00266FBB" w:rsidRDefault="00933094">
      <w:pPr>
        <w:pStyle w:val="Heading2"/>
      </w:pPr>
      <w:bookmarkStart w:id="308" w:name="Xea098ec09bb59cc681a2e31863e8f1d7f961306"/>
      <w:r>
        <w:lastRenderedPageBreak/>
        <w:t>3.7</w:t>
      </w:r>
      <w:r>
        <w:tab/>
        <w:t>HISTORICAL EVALUATION OF STATUS ACROSS LRP METHODS</w:t>
      </w:r>
      <w:bookmarkEnd w:id="308"/>
    </w:p>
    <w:p w14:paraId="15B7869B" w14:textId="4CB07E83" w:rsidR="00266FBB" w:rsidRDefault="00933094">
      <w:r>
        <w:t xml:space="preserve">We compared annual estimates of SMU status relative to LRPs for the range of LRP estimation options considered in this case study (Figure 3.18). For all aggregate abundance-based LRPs, we used LRPs estimated using a probability threshold of p = 0.5 (i.e., a 50% probability that all CUs would have status above their lower benchmark). We used the following labelling convention when comparing historical status estimates across LRP estimation methods: </w:t>
      </w:r>
      <w:r>
        <w:rPr>
          <w:i/>
        </w:rPr>
        <w:t>“Metric” : “LRP Method” : “CU Status Method”</w:t>
      </w:r>
      <w:r>
        <w:t xml:space="preserve">. ‘Metric’ refers to the choice of whether to base an LRP on the proportion of CUs above red CU status (Prop) or on aggregate SMU-level abundance (Abund). The ‘LRP’ method only applies to aggregate-abundance based LRPs, </w:t>
      </w:r>
      <w:del w:id="309" w:author="DFO" w:date="2021-12-22T13:04:00Z">
        <w:r w:rsidDel="006768B7">
          <w:delText xml:space="preserve">for </w:delText>
        </w:r>
      </w:del>
      <w:r>
        <w:t xml:space="preserve">which </w:t>
      </w:r>
      <w:del w:id="310" w:author="DFO" w:date="2021-12-22T13:04:00Z">
        <w:r w:rsidDel="006768B7">
          <w:delText xml:space="preserve">is </w:delText>
        </w:r>
      </w:del>
      <w:r>
        <w:t xml:space="preserve">can be logistic regression (Logistic) or projection-based (Proj). Finally, the ‘CU Status Method’ can be based on the Pacific Salmon Status Scanner in which CU abundance-based benchmarks are based on one of the two Ricker models (Scanner-Ricker or Scanner-priorCap). </w:t>
      </w:r>
      <w:del w:id="311" w:author="DFO" w:date="2021-12-22T13:04:00Z">
        <w:r w:rsidDel="006768B7">
          <w:delText>Or</w:delText>
        </w:r>
      </w:del>
      <w:ins w:id="312" w:author="DFO" w:date="2021-12-22T13:04:00Z">
        <w:r w:rsidR="006768B7">
          <w:t>Alternatively</w:t>
        </w:r>
      </w:ins>
      <w:r>
        <w:t>, when only a single benchmark is used to characterize CU status, it can be based on S</w:t>
      </w:r>
      <w:ins w:id="313" w:author="DFO" w:date="2021-12-22T13:05:00Z">
        <w:r w:rsidR="006768B7" w:rsidRPr="006768B7">
          <w:rPr>
            <w:vertAlign w:val="subscript"/>
            <w:rPrChange w:id="314" w:author="DFO" w:date="2021-12-22T13:05:00Z">
              <w:rPr/>
            </w:rPrChange>
          </w:rPr>
          <w:t>gen</w:t>
        </w:r>
      </w:ins>
      <w:r>
        <w:t xml:space="preserve"> estimated from one of the two Ricker models (Sgen-Ricker or Sgen-priorCap) or the IFCRT target (IFCRT). For example, when referring to an aggregate abundance-based LRP that is estimated via a logistic regression fit to historical CU status, with CU status estimated relative to S</w:t>
      </w:r>
      <w:ins w:id="315" w:author="DFO" w:date="2021-12-22T13:05:00Z">
        <w:r w:rsidR="006768B7" w:rsidRPr="006768B7">
          <w:rPr>
            <w:vertAlign w:val="subscript"/>
            <w:rPrChange w:id="316" w:author="DFO" w:date="2021-12-22T13:05:00Z">
              <w:rPr/>
            </w:rPrChange>
          </w:rPr>
          <w:t>gen</w:t>
        </w:r>
      </w:ins>
      <w:r>
        <w:t xml:space="preserve"> from the base Ricker model, </w:t>
      </w:r>
      <w:del w:id="317" w:author="DFO" w:date="2021-12-22T13:06:00Z">
        <w:r w:rsidDel="006768B7">
          <w:delText xml:space="preserve">we label </w:delText>
        </w:r>
      </w:del>
      <w:r>
        <w:t xml:space="preserve">it </w:t>
      </w:r>
      <w:ins w:id="318" w:author="DFO" w:date="2021-12-22T13:06:00Z">
        <w:r w:rsidR="006768B7">
          <w:t>w</w:t>
        </w:r>
      </w:ins>
      <w:r>
        <w:t>as</w:t>
      </w:r>
      <w:ins w:id="319" w:author="DFO" w:date="2021-12-22T13:06:00Z">
        <w:r w:rsidR="006768B7">
          <w:t xml:space="preserve"> labelled</w:t>
        </w:r>
      </w:ins>
      <w:r>
        <w:t xml:space="preserve"> “Abund: Logistic: Sgen_Ricker”.</w:t>
      </w:r>
    </w:p>
    <w:p w14:paraId="3CB3AA79" w14:textId="642121FC" w:rsidR="00266FBB" w:rsidRDefault="00933094">
      <w:pPr>
        <w:pStyle w:val="BodyText"/>
      </w:pPr>
      <w:r>
        <w:t>We show historical results for three types of proportional LRP methods: using the proportion of CUs with Pacific Salmon Status Scanner status &gt; red (e.g., Prop: Scanner-Ricker), using the proportion of CUs with abundance &gt; Sgen (e.g., Prop: Sgen-Ricker), and using the IFCRT distributional target status (Prop: IFCRT) . Holt et al. (in review) recommend that the Pacific Salmon Status Scanner be used to assess status; however, we show results for the single metric S</w:t>
      </w:r>
      <w:ins w:id="320" w:author="DFO" w:date="2021-12-22T13:06:00Z">
        <w:r w:rsidR="006768B7" w:rsidRPr="006768B7">
          <w:rPr>
            <w:vertAlign w:val="subscript"/>
            <w:rPrChange w:id="321" w:author="DFO" w:date="2021-12-22T13:06:00Z">
              <w:rPr/>
            </w:rPrChange>
          </w:rPr>
          <w:t>gen</w:t>
        </w:r>
      </w:ins>
      <w:r>
        <w:t xml:space="preserve"> and IFCRT approaches to demonstrate how the two approaches differ. This comparison is of interest because our aggregate abundance-based LRPs use status estimates based on a single metric rather than the Pacific Salmon Status Scanner status estimates.</w:t>
      </w:r>
    </w:p>
    <w:p w14:paraId="539FA658" w14:textId="3801855B" w:rsidR="00266FBB" w:rsidRDefault="00933094">
      <w:pPr>
        <w:pStyle w:val="BodyText"/>
      </w:pPr>
      <w:r>
        <w:t xml:space="preserve">In addition to the LRP estimation methods presented so far in this case study, we include the full WSP assessment that was conducted in 2014 as an option for estimating CU status for use in a proportion-based LRP. We label this case “Prop : WSP-2014”. SMU status would have been assessed as being above the LRP at this time as all CUs were assessed as amber or </w:t>
      </w:r>
      <w:ins w:id="322" w:author="DFO" w:date="2021-12-22T13:08:00Z">
        <w:r w:rsidR="006768B7">
          <w:t>amber/</w:t>
        </w:r>
      </w:ins>
      <w:r>
        <w:t>green.</w:t>
      </w:r>
    </w:p>
    <w:p w14:paraId="2EBD5543" w14:textId="77777777" w:rsidR="00266FBB" w:rsidRDefault="00933094">
      <w:pPr>
        <w:pStyle w:val="BodyText"/>
      </w:pPr>
      <w:r>
        <w:t>In general, estimated LRP breaches coincided with low points in the aggregate abundance time series (2000, 2005 - 2007 and 2015-2017). However, there were differences among methods in the years that SMU status was estimated to be below the LRP, as well as a couple methods for which status was never estimated to be below the LRP (Prop: Sgen-Ricker and Abund: Logistic: IFCRT).</w:t>
      </w:r>
    </w:p>
    <w:p w14:paraId="307CB645" w14:textId="238254E6" w:rsidR="00266FBB" w:rsidRDefault="00933094">
      <w:pPr>
        <w:pStyle w:val="BodyText"/>
      </w:pPr>
      <w:r>
        <w:t>Comparison of SMU status estimates over time for all LRP estimation methods that used S</w:t>
      </w:r>
      <w:ins w:id="323" w:author="DFO" w:date="2021-12-22T13:10:00Z">
        <w:r w:rsidR="00813CEE" w:rsidRPr="00813CEE">
          <w:rPr>
            <w:vertAlign w:val="subscript"/>
            <w:rPrChange w:id="324" w:author="DFO" w:date="2021-12-22T13:11:00Z">
              <w:rPr/>
            </w:rPrChange>
          </w:rPr>
          <w:t>gen</w:t>
        </w:r>
      </w:ins>
      <w:r>
        <w:t xml:space="preserve"> estimates from the base Ricker model showed differences in statuses between the proportion- and aggregate abundance-based methods (status bars 2-5 in Figure 3.18). Under the ‘Prop: Scanner-Ricker’ method, the LRP was breached in years 2000 and 2015-2017, but for the ‘Prop: Sgen-Ricker’ method, the LRP was only </w:t>
      </w:r>
      <w:del w:id="325" w:author="DFO" w:date="2021-12-22T13:11:00Z">
        <w:r w:rsidDel="00813CEE">
          <w:delText xml:space="preserve">triggered </w:delText>
        </w:r>
      </w:del>
      <w:ins w:id="326" w:author="DFO" w:date="2021-12-22T13:11:00Z">
        <w:r w:rsidR="00813CEE">
          <w:t xml:space="preserve">breached </w:t>
        </w:r>
      </w:ins>
      <w:r>
        <w:t xml:space="preserve">in the year 2000. The decision tree for the Pacific Salmon Status Scanner includes a step in which CU status is designated as ‘red’ when the generational mean spawning abundance </w:t>
      </w:r>
      <w:del w:id="327" w:author="DFO" w:date="2021-12-22T13:11:00Z">
        <w:r w:rsidDel="00813CEE">
          <w:delText>drops below</w:delText>
        </w:r>
      </w:del>
      <w:ins w:id="328" w:author="DFO" w:date="2021-12-22T13:11:00Z">
        <w:r w:rsidR="00813CEE">
          <w:t>is less than</w:t>
        </w:r>
      </w:ins>
      <w:r>
        <w:t xml:space="preserve"> 1500 spawners (Figure 2.1). Because estimated S</w:t>
      </w:r>
      <w:ins w:id="329" w:author="DFO" w:date="2021-12-22T13:11:00Z">
        <w:r w:rsidR="00813CEE">
          <w:t>gen</w:t>
        </w:r>
      </w:ins>
      <w:r>
        <w:t xml:space="preserve"> is less than 1500 spawners for the Fraser Canyon CU, it is possible for the criteria of &lt;1500 spawners in a CU to be breached even though abundance </w:t>
      </w:r>
      <w:del w:id="330" w:author="DFO" w:date="2021-12-22T13:12:00Z">
        <w:r w:rsidDel="00813CEE">
          <w:delText xml:space="preserve">remains above </w:delText>
        </w:r>
      </w:del>
      <w:ins w:id="331" w:author="DFO" w:date="2021-12-22T13:12:00Z">
        <w:r w:rsidR="00813CEE">
          <w:t xml:space="preserve">exceeds </w:t>
        </w:r>
      </w:ins>
      <w:r>
        <w:t>S</w:t>
      </w:r>
      <w:ins w:id="332" w:author="DFO" w:date="2021-12-22T13:12:00Z">
        <w:r w:rsidR="00813CEE" w:rsidRPr="00813CEE">
          <w:rPr>
            <w:vertAlign w:val="subscript"/>
            <w:rPrChange w:id="333" w:author="DFO" w:date="2021-12-22T13:12:00Z">
              <w:rPr/>
            </w:rPrChange>
          </w:rPr>
          <w:t>gen</w:t>
        </w:r>
      </w:ins>
      <w:r>
        <w:t>. This situation occur</w:t>
      </w:r>
      <w:ins w:id="334" w:author="DFO" w:date="2021-12-22T13:12:00Z">
        <w:r w:rsidR="00813CEE">
          <w:t>ed</w:t>
        </w:r>
      </w:ins>
      <w:del w:id="335" w:author="DFO" w:date="2021-12-22T13:12:00Z">
        <w:r w:rsidDel="00813CEE">
          <w:delText>s</w:delText>
        </w:r>
      </w:del>
      <w:r>
        <w:t xml:space="preserve"> for the Fraser Canyon CU in 2015-2017. Therefore, LRP methods that use the Pacific Salmon Status Scanner to characterize CU status can be more precautionary than methods that rely on a single S</w:t>
      </w:r>
      <w:ins w:id="336" w:author="DFO" w:date="2021-12-22T13:12:00Z">
        <w:r w:rsidR="00813CEE">
          <w:t>gen</w:t>
        </w:r>
      </w:ins>
      <w:r>
        <w:t xml:space="preserve"> benchmark.</w:t>
      </w:r>
    </w:p>
    <w:p w14:paraId="3B69411F" w14:textId="08D8A368" w:rsidR="00266FBB" w:rsidRDefault="00933094">
      <w:pPr>
        <w:pStyle w:val="BodyText"/>
      </w:pPr>
      <w:r>
        <w:lastRenderedPageBreak/>
        <w:t>In the years 2005-2006, SMU status for both the ‘Abund: Proj: Sgen-Ricker’ and ‘Abund: Logistic:Sgen-Ricker’ methods fell below the LRP, while the proportion-based methods (labelled ‘Prop:’) did not. Declines in aggregate SMU abundance in 2005-2006 were driven by declines in the four larger CUs (which, still remained above their individual S</w:t>
      </w:r>
      <w:ins w:id="337" w:author="DFO" w:date="2021-12-22T13:13:00Z">
        <w:r w:rsidR="00813CEE" w:rsidRPr="00813CEE">
          <w:rPr>
            <w:vertAlign w:val="subscript"/>
            <w:rPrChange w:id="338" w:author="DFO" w:date="2021-12-22T13:13:00Z">
              <w:rPr/>
            </w:rPrChange>
          </w:rPr>
          <w:t>gen</w:t>
        </w:r>
      </w:ins>
      <w:r>
        <w:t xml:space="preserve"> estimates). Declines in the </w:t>
      </w:r>
      <w:del w:id="339" w:author="DFO" w:date="2021-12-22T13:13:00Z">
        <w:r w:rsidDel="00813CEE">
          <w:delText xml:space="preserve">lower </w:delText>
        </w:r>
      </w:del>
      <w:r>
        <w:t xml:space="preserve">abundance </w:t>
      </w:r>
      <w:ins w:id="340" w:author="DFO" w:date="2021-12-22T13:13:00Z">
        <w:r w:rsidR="00813CEE">
          <w:t xml:space="preserve">of the </w:t>
        </w:r>
      </w:ins>
      <w:r>
        <w:t xml:space="preserve">Fraser Canyon CU were not as drastic. As a result, while SMU-level aggregate abundance dropped below the abundance-based LRP, the Fraser Canyon CU that triggered ‘red’ status in 2015-2017 </w:t>
      </w:r>
      <w:del w:id="341" w:author="DFO" w:date="2021-12-22T13:14:00Z">
        <w:r w:rsidDel="00813CEE">
          <w:delText>remained above</w:delText>
        </w:r>
      </w:del>
      <w:ins w:id="342" w:author="DFO" w:date="2021-12-22T13:14:00Z">
        <w:r w:rsidR="00813CEE">
          <w:t>exceeded</w:t>
        </w:r>
      </w:ins>
      <w:r>
        <w:t xml:space="preserve"> 1500 spawners and did not trigger the Prop: Scanner-Ricker method. The aggregate abundance-based LRP from the ‘Abund: Proj: Sgen-Ricker’ estimation method was higher than that from the ‘Abund: Logistic: Sgen-Ricker’, so only the former method triggered an LRP breach.</w:t>
      </w:r>
    </w:p>
    <w:p w14:paraId="4FF403C0" w14:textId="34E97198" w:rsidR="00266FBB" w:rsidRDefault="00933094">
      <w:pPr>
        <w:pStyle w:val="BodyText"/>
      </w:pPr>
      <w:r>
        <w:t>When the Ricker-priorCap model was used to estimate S</w:t>
      </w:r>
      <w:ins w:id="343" w:author="DFO" w:date="2021-12-22T13:14:00Z">
        <w:r w:rsidR="00813CEE">
          <w:t>gen</w:t>
        </w:r>
      </w:ins>
      <w:r>
        <w:t xml:space="preserve"> instead of the base Ricker model, both S</w:t>
      </w:r>
      <w:ins w:id="344" w:author="DFO" w:date="2021-12-22T13:14:00Z">
        <w:r w:rsidR="00813CEE">
          <w:t>gen</w:t>
        </w:r>
      </w:ins>
      <w:r>
        <w:t xml:space="preserve"> and LRP estimates were higher than under the base Ricker model formulation. This in turn resulted in more frequent LRP breaches when the Ricker-priorCap model was used (status bars 6-9 Figure 3.18). Among the ‘priorCap’ methods, status was most frequently estimated to be below the LRP when the ‘Abund: Proj:Sgen-priorCap’ method was used; for this method, the LRP was triggered in 14 out of the 21 years between 2000 and 2020. In comparison, the LRP was triggered in 9, 9, and 8 of the 21 years for the ‘Prop: Scanner-priorCap’, ‘Prop: Sgen-priorCap’ and ‘Abund: Logistic:Sgen-priorCap’ methods, respectively.</w:t>
      </w:r>
    </w:p>
    <w:p w14:paraId="5F40AD25" w14:textId="1ACE631A" w:rsidR="00266FBB" w:rsidRDefault="00933094">
      <w:pPr>
        <w:pStyle w:val="BodyText"/>
      </w:pPr>
      <w:r>
        <w:t xml:space="preserve">Finally, SMU status was below the LRP in four years (2006, 2015-2017) out of the 21 years for the ‘Prop: IFCRT’ method, but was only triggered in 2006 under the ‘Abund: Logistic: IFCRT method’ (status bars 10-11 Figure 3.18). The ‘Abund: Logistic: IFCRT method’ produced the lowest LRP of all logistic methods (Figure 3.6 and </w:t>
      </w:r>
      <w:commentRangeStart w:id="345"/>
      <w:r>
        <w:t xml:space="preserve">Table ??), </w:t>
      </w:r>
      <w:commentRangeEnd w:id="345"/>
      <w:r w:rsidR="00813CEE">
        <w:rPr>
          <w:rStyle w:val="CommentReference"/>
        </w:rPr>
        <w:commentReference w:id="345"/>
      </w:r>
      <w:r>
        <w:t>therefore the LRP tend</w:t>
      </w:r>
      <w:ins w:id="346" w:author="DFO" w:date="2021-12-22T13:15:00Z">
        <w:r w:rsidR="00813CEE">
          <w:t>ed</w:t>
        </w:r>
      </w:ins>
      <w:del w:id="347" w:author="DFO" w:date="2021-12-22T13:15:00Z">
        <w:r w:rsidDel="00813CEE">
          <w:delText>s</w:delText>
        </w:r>
      </w:del>
      <w:r>
        <w:t xml:space="preserve"> to get </w:t>
      </w:r>
      <w:del w:id="348" w:author="DFO" w:date="2021-12-22T13:15:00Z">
        <w:r w:rsidDel="00813CEE">
          <w:delText xml:space="preserve">triggered </w:delText>
        </w:r>
      </w:del>
      <w:ins w:id="349" w:author="DFO" w:date="2021-12-22T13:15:00Z">
        <w:r w:rsidR="00813CEE">
          <w:t xml:space="preserve">breached </w:t>
        </w:r>
      </w:ins>
      <w:r>
        <w:t>less often.</w:t>
      </w:r>
    </w:p>
    <w:p w14:paraId="4F3F60D2" w14:textId="77777777" w:rsidR="00266FBB" w:rsidRDefault="00933094">
      <w:r>
        <w:rPr>
          <w:noProof/>
        </w:rPr>
        <w:lastRenderedPageBreak/>
        <w:drawing>
          <wp:inline distT="0" distB="0" distL="0" distR="0" wp14:anchorId="4BB1DBA6" wp14:editId="01445789">
            <wp:extent cx="5943600" cy="4924697"/>
            <wp:effectExtent l="0" t="0" r="0" b="0"/>
            <wp:docPr id="21" name="Picture" descr="Figure 3.18: Historical evaluation of status relative to LRP options considered for Interior Fraser Coho. The black line shows the 2000-2020 generational mean aggregate spawning abundance to the SMU. Red bars indicate years in which SMU status would have been assessed as being below the LRP. Estimates of Sgen benchmarks and aggregate abundance-based LRPs were based on data available up to 2020"/>
            <wp:cNvGraphicFramePr/>
            <a:graphic xmlns:a="http://schemas.openxmlformats.org/drawingml/2006/main">
              <a:graphicData uri="http://schemas.openxmlformats.org/drawingml/2006/picture">
                <pic:pic xmlns:pic="http://schemas.openxmlformats.org/drawingml/2006/picture">
                  <pic:nvPicPr>
                    <pic:cNvPr id="0" name="Picture" descr="figure/coho-statusPlot_withBars2020.png"/>
                    <pic:cNvPicPr>
                      <a:picLocks noChangeAspect="1" noChangeArrowheads="1"/>
                    </pic:cNvPicPr>
                  </pic:nvPicPr>
                  <pic:blipFill>
                    <a:blip r:embed="rId30"/>
                    <a:stretch>
                      <a:fillRect/>
                    </a:stretch>
                  </pic:blipFill>
                  <pic:spPr bwMode="auto">
                    <a:xfrm>
                      <a:off x="0" y="0"/>
                      <a:ext cx="5943600" cy="4924697"/>
                    </a:xfrm>
                    <a:prstGeom prst="rect">
                      <a:avLst/>
                    </a:prstGeom>
                    <a:noFill/>
                    <a:ln w="9525">
                      <a:noFill/>
                      <a:headEnd/>
                      <a:tailEnd/>
                    </a:ln>
                  </pic:spPr>
                </pic:pic>
              </a:graphicData>
            </a:graphic>
          </wp:inline>
        </w:drawing>
      </w:r>
    </w:p>
    <w:p w14:paraId="4D724635" w14:textId="77777777" w:rsidR="00266FBB" w:rsidRDefault="00933094">
      <w:r>
        <w:t>Figure 3.18: Historical evaluation of status relative to LRP options considered for Interior Fraser Coho. The black line shows the 2000-2020 generational mean aggregate spawning abundance to the SMU. Red bars indicate years in which SMU status would have been assessed as being below the LRP. Estimates of Sgen benchmarks and aggregate abundance-based LRPs were based on data available up to 2020</w:t>
      </w:r>
    </w:p>
    <w:p w14:paraId="33FC4B00" w14:textId="77777777" w:rsidR="00266FBB" w:rsidRDefault="00933094">
      <w:pPr>
        <w:pStyle w:val="Heading2"/>
      </w:pPr>
      <w:bookmarkStart w:id="350" w:name="discussion"/>
      <w:r>
        <w:t>3.8</w:t>
      </w:r>
      <w:r>
        <w:tab/>
        <w:t>DISCUSSION</w:t>
      </w:r>
      <w:bookmarkEnd w:id="350"/>
    </w:p>
    <w:p w14:paraId="70D6207B" w14:textId="0594DD98" w:rsidR="00266FBB" w:rsidRDefault="00933094">
      <w:r>
        <w:t xml:space="preserve">The Interior Fraser Coho SMU is considered a data-rich SMU </w:t>
      </w:r>
      <w:del w:id="351" w:author="DFO" w:date="2021-12-22T13:16:00Z">
        <w:r w:rsidDel="00813CEE">
          <w:delText xml:space="preserve">as </w:delText>
        </w:r>
      </w:del>
      <w:ins w:id="352" w:author="DFO" w:date="2021-12-22T13:16:00Z">
        <w:r w:rsidR="00813CEE">
          <w:t xml:space="preserve">because </w:t>
        </w:r>
      </w:ins>
      <w:r>
        <w:t>it has stock-recruitment time series for all five CUs within the SMU, which allowed for the estimation of stock recruitment-based benchmarks (S</w:t>
      </w:r>
      <w:ins w:id="353" w:author="DFO" w:date="2021-12-22T13:16:00Z">
        <w:r w:rsidR="00813CEE">
          <w:t>gen</w:t>
        </w:r>
      </w:ins>
      <w:ins w:id="354" w:author="DFO" w:date="2021-12-22T13:17:00Z">
        <w:r w:rsidR="00813CEE">
          <w:t xml:space="preserve"> and Smsy</w:t>
        </w:r>
      </w:ins>
      <w:r>
        <w:t xml:space="preserve">). However, time series were restricted to years after 1998, </w:t>
      </w:r>
      <w:del w:id="355" w:author="DFO" w:date="2021-12-22T13:17:00Z">
        <w:r w:rsidDel="00813CEE">
          <w:delText>at which time</w:delText>
        </w:r>
      </w:del>
      <w:ins w:id="356" w:author="DFO" w:date="2021-12-22T13:17:00Z">
        <w:r w:rsidR="00813CEE">
          <w:t>when</w:t>
        </w:r>
      </w:ins>
      <w:r>
        <w:t xml:space="preserve"> spawner abundance</w:t>
      </w:r>
      <w:ins w:id="357" w:author="DFO" w:date="2021-12-22T13:18:00Z">
        <w:r w:rsidR="00813CEE">
          <w:t xml:space="preserve"> data were collected with more consistent methodologies and regularity.  T</w:t>
        </w:r>
      </w:ins>
      <w:ins w:id="358" w:author="DFO" w:date="2021-12-22T13:19:00Z">
        <w:r w:rsidR="00813CEE">
          <w:t>his period also aligns with the low productivity period (Decker et al. 2014)</w:t>
        </w:r>
      </w:ins>
      <w:ins w:id="359" w:author="DFO" w:date="2021-12-22T13:20:00Z">
        <w:r w:rsidR="00F57B6D">
          <w:t xml:space="preserve"> when the SMU abundance is</w:t>
        </w:r>
      </w:ins>
      <w:del w:id="360" w:author="DFO" w:date="2021-12-22T13:20:00Z">
        <w:r w:rsidDel="00F57B6D">
          <w:delText>s were</w:delText>
        </w:r>
      </w:del>
      <w:r>
        <w:t xml:space="preserve"> considered depressed </w:t>
      </w:r>
      <w:del w:id="361" w:author="DFO" w:date="2021-12-22T13:20:00Z">
        <w:r w:rsidDel="00F57B6D">
          <w:delText xml:space="preserve">compared </w:delText>
        </w:r>
      </w:del>
      <w:ins w:id="362" w:author="DFO" w:date="2021-12-22T13:20:00Z">
        <w:r w:rsidR="00F57B6D">
          <w:t xml:space="preserve">relative </w:t>
        </w:r>
      </w:ins>
      <w:r>
        <w:t xml:space="preserve">to historical levels. Despite the short time series, Interior Fraser Coho are well-suited for looking at the application of aggregate abundance-based LRPs due to the long history of using aggregate abundance-based recovery targets and fisheries reference points that were developed based on an underlying relationship between aggregate abundance and the distribution of abundance among sub-populations and CUs (IFCRT </w:t>
      </w:r>
      <w:hyperlink w:anchor="ref-ifcrtConservationStrategyCoho2006">
        <w:r>
          <w:rPr>
            <w:rStyle w:val="Hyperlink"/>
          </w:rPr>
          <w:t>2006</w:t>
        </w:r>
      </w:hyperlink>
      <w:r>
        <w:t xml:space="preserve">; Korman et al. </w:t>
      </w:r>
      <w:hyperlink w:anchor="X48d76e42f3bfb5bffa7f7b73f62fa3cf22421ca">
        <w:r>
          <w:rPr>
            <w:rStyle w:val="Hyperlink"/>
          </w:rPr>
          <w:t>2019</w:t>
        </w:r>
      </w:hyperlink>
      <w:r>
        <w:t xml:space="preserve">; Arbeider et al. </w:t>
      </w:r>
      <w:hyperlink w:anchor="ref-arbeiderInteriorFraserCoho2020">
        <w:r>
          <w:rPr>
            <w:rStyle w:val="Hyperlink"/>
          </w:rPr>
          <w:t>2020</w:t>
        </w:r>
      </w:hyperlink>
      <w:r>
        <w:t xml:space="preserve">). While we were able to estimate aggregate abundance-based LRPs using a suite of CU-level </w:t>
      </w:r>
      <w:r>
        <w:lastRenderedPageBreak/>
        <w:t>benchmarks and LRP estimation methods (logistic- and projection-based), our results highlight variability in status against aggregate abundance-based LRPs that in some cases deviates from status against proportion-based LRPs. Our results also highlight the sensitivity of logistic regression based LRPs to data availability.</w:t>
      </w:r>
    </w:p>
    <w:p w14:paraId="61A8F496" w14:textId="77777777" w:rsidR="00266FBB" w:rsidRPr="00E51158" w:rsidRDefault="00933094">
      <w:pPr>
        <w:pStyle w:val="Heading3"/>
        <w:rPr>
          <w:lang w:val="en-US"/>
        </w:rPr>
      </w:pPr>
      <w:bookmarkStart w:id="363" w:name="alternative-lrp-methods"/>
      <w:r w:rsidRPr="00E51158">
        <w:rPr>
          <w:lang w:val="en-US"/>
        </w:rPr>
        <w:t>3.8.1</w:t>
      </w:r>
      <w:r w:rsidRPr="00E51158">
        <w:rPr>
          <w:lang w:val="en-US"/>
        </w:rPr>
        <w:tab/>
        <w:t>Alternative LRP Methods</w:t>
      </w:r>
      <w:bookmarkEnd w:id="363"/>
    </w:p>
    <w:p w14:paraId="29BBF988" w14:textId="1A9CC20C" w:rsidR="00266FBB" w:rsidRDefault="00933094">
      <w:r>
        <w:t xml:space="preserve">Comparisons of status between the abundance-based methods and the proportional methods yielded mixed results. </w:t>
      </w:r>
      <w:commentRangeStart w:id="364"/>
      <w:commentRangeStart w:id="365"/>
      <w:del w:id="366" w:author="Holt, Kendra" w:date="2022-01-24T09:48:00Z">
        <w:r w:rsidDel="00A428A2">
          <w:delText xml:space="preserve">Status was generally consistent for the scenarios </w:delText>
        </w:r>
        <w:commentRangeEnd w:id="364"/>
        <w:r w:rsidR="00F57B6D" w:rsidDel="00A428A2">
          <w:rPr>
            <w:rStyle w:val="CommentReference"/>
          </w:rPr>
          <w:commentReference w:id="364"/>
        </w:r>
      </w:del>
      <w:commentRangeEnd w:id="365"/>
      <w:r w:rsidR="00A428A2">
        <w:rPr>
          <w:rStyle w:val="CommentReference"/>
        </w:rPr>
        <w:commentReference w:id="365"/>
      </w:r>
      <w:del w:id="367" w:author="Holt, Kendra" w:date="2022-01-24T09:48:00Z">
        <w:r w:rsidDel="00A428A2">
          <w:delText>in which the Ricker_priorCap model was used,</w:delText>
        </w:r>
      </w:del>
      <w:ins w:id="368" w:author="Holt, Kendra" w:date="2022-01-24T09:48:00Z">
        <w:r w:rsidR="00A428A2">
          <w:t>E</w:t>
        </w:r>
      </w:ins>
      <w:ins w:id="369" w:author="Holt, Kendra" w:date="2022-01-24T07:26:00Z">
        <w:r w:rsidR="004530F0">
          <w:t>stimated status diverged more</w:t>
        </w:r>
      </w:ins>
      <w:ins w:id="370" w:author="Holt, Kendra" w:date="2022-01-24T07:27:00Z">
        <w:r w:rsidR="004530F0">
          <w:t xml:space="preserve"> </w:t>
        </w:r>
      </w:ins>
      <w:ins w:id="371" w:author="Holt, Kendra" w:date="2022-01-24T07:28:00Z">
        <w:r w:rsidR="004530F0">
          <w:t>among LRP estimation method</w:t>
        </w:r>
      </w:ins>
      <w:ins w:id="372" w:author="Holt, Kendra" w:date="2022-01-24T09:47:00Z">
        <w:r w:rsidR="00A428A2">
          <w:t>s</w:t>
        </w:r>
      </w:ins>
      <w:ins w:id="373" w:author="Holt, Kendra" w:date="2022-01-24T07:28:00Z">
        <w:r w:rsidR="004530F0">
          <w:t xml:space="preserve"> when </w:t>
        </w:r>
      </w:ins>
      <w:ins w:id="374" w:author="Holt, Kendra" w:date="2022-01-24T07:27:00Z">
        <w:r w:rsidR="004530F0">
          <w:t>th</w:t>
        </w:r>
      </w:ins>
      <w:ins w:id="375" w:author="Holt, Kendra" w:date="2022-01-24T07:28:00Z">
        <w:r w:rsidR="004530F0">
          <w:t xml:space="preserve">e Ricker or IFCRT </w:t>
        </w:r>
      </w:ins>
      <w:ins w:id="376" w:author="Holt, Kendra" w:date="2022-01-24T09:33:00Z">
        <w:r w:rsidR="00805A50">
          <w:t>methods</w:t>
        </w:r>
      </w:ins>
      <w:ins w:id="377" w:author="Holt, Kendra" w:date="2022-01-24T07:28:00Z">
        <w:r w:rsidR="004530F0">
          <w:t xml:space="preserve"> were used.</w:t>
        </w:r>
      </w:ins>
      <w:ins w:id="378" w:author="Holt, Kendra" w:date="2022-01-24T09:33:00Z">
        <w:r w:rsidR="00805A50">
          <w:t xml:space="preserve"> </w:t>
        </w:r>
      </w:ins>
      <w:del w:id="379" w:author="Holt, Kendra" w:date="2022-01-24T07:25:00Z">
        <w:r w:rsidDel="004530F0">
          <w:delText xml:space="preserve"> </w:delText>
        </w:r>
      </w:del>
      <w:del w:id="380" w:author="Holt, Kendra" w:date="2022-01-24T09:35:00Z">
        <w:r w:rsidDel="00805A50">
          <w:delText xml:space="preserve">but diverged more for the Ricker and IFCRT methods, regardless of the approach used to estimate CU status. </w:delText>
        </w:r>
      </w:del>
      <w:r>
        <w:t>Status tended to drop below proportion-based LRPs when abundance of individual CUs was low (2000-2001, 2015-2017), and drop below aggregate abundance-based LRPs when aggregate abundances were low (2006-2007).</w:t>
      </w:r>
      <w:ins w:id="381" w:author="Holt, Kendra" w:date="2022-01-24T09:42:00Z">
        <w:r w:rsidR="00805A50">
          <w:t xml:space="preserve">  </w:t>
        </w:r>
      </w:ins>
      <w:ins w:id="382" w:author="Holt, Kendra" w:date="2022-01-24T09:45:00Z">
        <w:r w:rsidR="00A428A2">
          <w:t xml:space="preserve">As a result, </w:t>
        </w:r>
      </w:ins>
      <w:ins w:id="383" w:author="Holt, Kendra" w:date="2022-01-24T09:42:00Z">
        <w:r w:rsidR="00A428A2">
          <w:t>a</w:t>
        </w:r>
        <w:r w:rsidR="00805A50">
          <w:t xml:space="preserve">ggregate </w:t>
        </w:r>
      </w:ins>
      <w:ins w:id="384" w:author="Holt, Kendra" w:date="2022-01-24T09:43:00Z">
        <w:r w:rsidR="00805A50">
          <w:t xml:space="preserve">abundance-based LRPs did not </w:t>
        </w:r>
        <w:r w:rsidR="00A428A2">
          <w:t>result in LRP breaches in years with low abundance in only on</w:t>
        </w:r>
      </w:ins>
      <w:ins w:id="385" w:author="Holt, Kendra" w:date="2022-01-24T09:44:00Z">
        <w:r w:rsidR="00A428A2">
          <w:t>e CU (e.g, 2000, 2015-2017) whereas the proportion-based methods did.</w:t>
        </w:r>
      </w:ins>
      <w:ins w:id="386" w:author="Holt, Kendra" w:date="2022-01-24T09:49:00Z">
        <w:r w:rsidR="00A428A2">
          <w:t xml:space="preserve">  In comparison, status was generally consistent among LRP estimation method for the scenarios in which the Ricker_priorCap model was used.  In this case, LRPs were often breached in similar years. This result occurred because estimated Sgen and aggregate abundance-based LRPs were higher under the Ricker_priorCap model, which resulted in a more frequent occurrence of years with both aggregate abundance below the LRP and individual CUs below benchmarks.</w:t>
        </w:r>
      </w:ins>
    </w:p>
    <w:p w14:paraId="2B60A47C" w14:textId="14E88758" w:rsidR="00266FBB" w:rsidRDefault="00933094">
      <w:pPr>
        <w:pStyle w:val="BodyText"/>
      </w:pPr>
      <w:r>
        <w:t>When considering proportion-based LRPs, comparisons between using a single metric benchmark to estimate CU status (i.e., S</w:t>
      </w:r>
      <w:ins w:id="387" w:author="DFO" w:date="2021-12-22T13:21:00Z">
        <w:r w:rsidR="00F57B6D">
          <w:t>gen</w:t>
        </w:r>
      </w:ins>
      <w:r>
        <w:t>) and using the Pacific Salmon Status Scanner to estimate CU status yielded similar results. This occurred because the Salmon Scanner relies on S</w:t>
      </w:r>
      <w:ins w:id="388" w:author="DFO" w:date="2021-12-22T13:21:00Z">
        <w:r w:rsidR="00F57B6D">
          <w:t>gen</w:t>
        </w:r>
      </w:ins>
      <w:ins w:id="389" w:author="DFO" w:date="2021-12-22T13:22:00Z">
        <w:r w:rsidR="00F57B6D">
          <w:t xml:space="preserve"> and Smsy</w:t>
        </w:r>
      </w:ins>
      <w:r>
        <w:t xml:space="preserve"> benchmarks when those are available. Exceptions occur </w:t>
      </w:r>
      <w:del w:id="390" w:author="DFO" w:date="2021-12-22T13:22:00Z">
        <w:r w:rsidDel="00F57B6D">
          <w:delText xml:space="preserve">if </w:delText>
        </w:r>
      </w:del>
      <w:ins w:id="391" w:author="DFO" w:date="2021-12-22T13:22:00Z">
        <w:r w:rsidR="00F57B6D">
          <w:t xml:space="preserve">when </w:t>
        </w:r>
      </w:ins>
      <w:del w:id="392" w:author="DFO" w:date="2021-12-22T13:22:00Z">
        <w:r w:rsidDel="00F57B6D">
          <w:delText xml:space="preserve">the </w:delText>
        </w:r>
      </w:del>
      <w:ins w:id="393" w:author="DFO" w:date="2021-12-22T13:22:00Z">
        <w:r w:rsidR="00F57B6D">
          <w:t xml:space="preserve">an </w:t>
        </w:r>
      </w:ins>
      <w:r>
        <w:t>estimated S</w:t>
      </w:r>
      <w:ins w:id="394" w:author="DFO" w:date="2021-12-22T13:22:00Z">
        <w:r w:rsidR="00F57B6D">
          <w:t>gen</w:t>
        </w:r>
      </w:ins>
      <w:r>
        <w:t xml:space="preserve"> </w:t>
      </w:r>
      <w:del w:id="395" w:author="DFO" w:date="2021-12-22T13:22:00Z">
        <w:r w:rsidDel="00F57B6D">
          <w:delText xml:space="preserve">are </w:delText>
        </w:r>
      </w:del>
      <w:ins w:id="396" w:author="DFO" w:date="2021-12-22T13:22:00Z">
        <w:r w:rsidR="00F57B6D">
          <w:t>is less than</w:t>
        </w:r>
      </w:ins>
      <w:del w:id="397" w:author="DFO" w:date="2021-12-22T13:22:00Z">
        <w:r w:rsidDel="00F57B6D">
          <w:delText>below</w:delText>
        </w:r>
      </w:del>
      <w:r>
        <w:t xml:space="preserve"> the absolute threshold of 1500 spawners, as occurred for the Fraser Canyon CU.</w:t>
      </w:r>
    </w:p>
    <w:p w14:paraId="3592E6DD" w14:textId="1E926CE5" w:rsidR="00266FBB" w:rsidRPr="00E51158" w:rsidRDefault="00933094">
      <w:pPr>
        <w:pStyle w:val="Heading3"/>
        <w:rPr>
          <w:lang w:val="en-US"/>
        </w:rPr>
      </w:pPr>
      <w:bookmarkStart w:id="398" w:name="X77ff8c03e56f356416f56aa85a362cda44aea90"/>
      <w:r w:rsidRPr="00E51158">
        <w:rPr>
          <w:lang w:val="en-US"/>
        </w:rPr>
        <w:t>3.8.2</w:t>
      </w:r>
      <w:r w:rsidRPr="00E51158">
        <w:rPr>
          <w:lang w:val="en-US"/>
        </w:rPr>
        <w:tab/>
        <w:t>Structural Uncertain</w:t>
      </w:r>
      <w:ins w:id="399" w:author="DFO" w:date="2021-12-22T13:22:00Z">
        <w:r w:rsidR="00F57B6D">
          <w:rPr>
            <w:lang w:val="en-US"/>
          </w:rPr>
          <w:t>t</w:t>
        </w:r>
      </w:ins>
      <w:r w:rsidRPr="00E51158">
        <w:rPr>
          <w:lang w:val="en-US"/>
        </w:rPr>
        <w:t>y in Spawner-Recruit Dynamics</w:t>
      </w:r>
      <w:bookmarkEnd w:id="398"/>
    </w:p>
    <w:p w14:paraId="5FAF8081" w14:textId="5E420FFC" w:rsidR="00266FBB" w:rsidRDefault="00933094">
      <w:r>
        <w:t>Most methods evaluated for the Interior Fraser Coho case study relied on the evaluation of CU status relative to S</w:t>
      </w:r>
      <w:ins w:id="400" w:author="DFO" w:date="2021-12-22T13:22:00Z">
        <w:r w:rsidR="00F57B6D">
          <w:t>gen</w:t>
        </w:r>
      </w:ins>
      <w:r>
        <w:t>. As a result, the method used to estimate S</w:t>
      </w:r>
      <w:ins w:id="401" w:author="DFO" w:date="2021-12-22T13:23:00Z">
        <w:r w:rsidR="00F57B6D">
          <w:t>gen</w:t>
        </w:r>
      </w:ins>
      <w:r>
        <w:t xml:space="preserve"> had a large </w:t>
      </w:r>
      <w:del w:id="402" w:author="DFO" w:date="2021-12-22T13:23:00Z">
        <w:r w:rsidDel="00F57B6D">
          <w:delText xml:space="preserve">impact </w:delText>
        </w:r>
      </w:del>
      <w:ins w:id="403" w:author="DFO" w:date="2021-12-22T13:23:00Z">
        <w:r w:rsidR="00F57B6D">
          <w:t xml:space="preserve">influence </w:t>
        </w:r>
      </w:ins>
      <w:r>
        <w:t>on results. S</w:t>
      </w:r>
      <w:ins w:id="404" w:author="DFO" w:date="2021-12-22T13:23:00Z">
        <w:r w:rsidR="00F57B6D">
          <w:t>gen</w:t>
        </w:r>
      </w:ins>
      <w:r>
        <w:t xml:space="preserve"> estimates were higher for the Ricker_priorCap model compared to the base Ricker model, which meant that LRPs were more frequently triggered under this formulation. This pattern was observed for all four methods that relied on the Ricker_priorCap S</w:t>
      </w:r>
      <w:ins w:id="405" w:author="DFO" w:date="2021-12-22T13:23:00Z">
        <w:r w:rsidR="00F57B6D">
          <w:t>gen</w:t>
        </w:r>
      </w:ins>
      <w:r>
        <w:t xml:space="preserve"> estimates.</w:t>
      </w:r>
    </w:p>
    <w:p w14:paraId="6AE1B4FE" w14:textId="77777777" w:rsidR="00266FBB" w:rsidRDefault="00933094">
      <w:pPr>
        <w:pStyle w:val="BodyText"/>
      </w:pPr>
      <w:r>
        <w:t>We considered alternative Ricker models for Interior Fraser Coho to represent different assumptions regarding carrying capacity, which in turn affected productivity. This approach has also been used in previous analyses for this SMU. Arbeider et al. (</w:t>
      </w:r>
      <w:hyperlink w:anchor="ref-arbeiderInteriorFraserCoho2020">
        <w:r>
          <w:rPr>
            <w:rStyle w:val="Hyperlink"/>
          </w:rPr>
          <w:t>2020</w:t>
        </w:r>
      </w:hyperlink>
      <w:r>
        <w:t>) used a model averaging approach with three SR models equally weighted when assessing recovery potential for the Interior Fraser Coho SMU (the base Ricker and Ricker_priorCap models we used, as well as a third depensatory mortality version that we did not consider). Korman et al. (</w:t>
      </w:r>
      <w:hyperlink w:anchor="X48d76e42f3bfb5bffa7f7b73f62fa3cf22421ca">
        <w:r>
          <w:rPr>
            <w:rStyle w:val="Hyperlink"/>
          </w:rPr>
          <w:t>2019</w:t>
        </w:r>
      </w:hyperlink>
      <w:r>
        <w:t>) also considered multiple Ricker model formulations when estimating reference points for the Interior Fraser Coho SMU; however, they opted to focus on results for the base Ricker model instead of using model averaging approaches.</w:t>
      </w:r>
    </w:p>
    <w:p w14:paraId="6FE97632" w14:textId="77777777" w:rsidR="00266FBB" w:rsidRDefault="00933094">
      <w:pPr>
        <w:pStyle w:val="BodyText"/>
      </w:pPr>
      <w:r>
        <w:t xml:space="preserve">One approach to accounting for uncertainty in underlying model structure is to integrate estimates of LRP status over those alternative structures. We demonstrate one approach when using projection-based estimates of aggregate abundance-based LRPs, in which we combine projections under each SR model scenario before calculating the LRP. This approach is </w:t>
      </w:r>
      <w:r>
        <w:lastRenderedPageBreak/>
        <w:t xml:space="preserve">basically a model averaging approach in which both scenarios are equally weighted. However, other methods of assigning weights among model are possible, such as weighting based on prediction skill (Kell et al. </w:t>
      </w:r>
      <w:hyperlink w:anchor="ref-kellValidationStockAssessment2021">
        <w:r>
          <w:rPr>
            <w:rStyle w:val="Hyperlink"/>
          </w:rPr>
          <w:t>2021</w:t>
        </w:r>
      </w:hyperlink>
      <w:r>
        <w:t>). In other cases, such as for proportion-based LRPs, uncertainty in model structure may require integration at earlier stages (i.e., when estimating biological benchmarks) or based on expert opinion.</w:t>
      </w:r>
    </w:p>
    <w:p w14:paraId="6A685B2A" w14:textId="77777777" w:rsidR="00266FBB" w:rsidRPr="00E51158" w:rsidRDefault="00933094">
      <w:pPr>
        <w:pStyle w:val="Heading3"/>
        <w:rPr>
          <w:lang w:val="en-US"/>
        </w:rPr>
      </w:pPr>
      <w:bookmarkStart w:id="406" w:name="logisic-regression-based-lrps"/>
      <w:r w:rsidRPr="00E51158">
        <w:rPr>
          <w:lang w:val="en-US"/>
        </w:rPr>
        <w:t>3.8.3</w:t>
      </w:r>
      <w:r w:rsidRPr="00E51158">
        <w:rPr>
          <w:lang w:val="en-US"/>
        </w:rPr>
        <w:tab/>
        <w:t>Logisic Regression-Based LRPs</w:t>
      </w:r>
      <w:bookmarkEnd w:id="406"/>
    </w:p>
    <w:p w14:paraId="407E55F7" w14:textId="77777777" w:rsidR="00266FBB" w:rsidRDefault="00933094">
      <w:r>
        <w:t>Retrospective analyses of logistic regression-based LRP options showed that LRPs were sensitive to data availability, with LRP estimates changing over time as more data became available. In addition, relatively small shifts in estimated S</w:t>
      </w:r>
      <w:r>
        <w:rPr>
          <w:vertAlign w:val="subscript"/>
        </w:rPr>
        <w:t>gen</w:t>
      </w:r>
      <w:r>
        <w:t xml:space="preserve"> over time meant that logistic models based on S</w:t>
      </w:r>
      <w:r>
        <w:rPr>
          <w:vertAlign w:val="subscript"/>
        </w:rPr>
        <w:t>gen</w:t>
      </w:r>
      <w:r>
        <w:t xml:space="preserve"> were sometimes unable to converge on a solution even with more data. This failure to converge was a result of a lack of overlap between aggregate abundance levels associated with ‘successes’ and ‘failures’, which is a requirement for logistic models. This limitation did not occur for the IFCRT logistic regression approach, in which the absolute threshold used to define CU status was constant over time.</w:t>
      </w:r>
    </w:p>
    <w:p w14:paraId="49B4BA4C" w14:textId="5D3A413F" w:rsidR="00266FBB" w:rsidRDefault="00933094">
      <w:pPr>
        <w:pStyle w:val="BodyText"/>
      </w:pPr>
      <w:commentRangeStart w:id="407"/>
      <w:r>
        <w:t>Missing data scenarios, in which 1 or 2 CUs were removed from the data set, further highlighted limitations in the ability of the logistic regression models to converge on a solution given small changes in the pattern of ‘successes’ and ‘failures’. In addition, we found that removing CUs in logistic regression-based LRPs resulted in an increase in uncertainty of estimated status. However, despite these limitations, the 95% confidence intervals for the missing data scenarios usually overlapped with status based on all CUs being included. This result suggest that our assumption of CU representativeness</w:t>
      </w:r>
      <w:ins w:id="408" w:author="DFO" w:date="2021-12-22T13:25:00Z">
        <w:r w:rsidR="00F57B6D">
          <w:t xml:space="preserve"> for stock status</w:t>
        </w:r>
      </w:ins>
      <w:r>
        <w:t xml:space="preserve"> within the Interior Fraser Coho SMU may be supported. Future work on this SMU (or, other SMUs wishing to apply these methods) could use retrospective analyses of proportion-based approaches to see if status estimates remain stable when 1 or 2 CUs are removed from the data set.</w:t>
      </w:r>
      <w:commentRangeEnd w:id="407"/>
      <w:r w:rsidR="00F57B6D">
        <w:rPr>
          <w:rStyle w:val="CommentReference"/>
        </w:rPr>
        <w:commentReference w:id="407"/>
      </w:r>
    </w:p>
    <w:p w14:paraId="355BE015" w14:textId="6E3CED71" w:rsidR="00266FBB" w:rsidRDefault="00933094">
      <w:pPr>
        <w:pStyle w:val="BodyText"/>
      </w:pPr>
      <w:r>
        <w:t>Taken together, these retrospective results highlight that caution should be used when applying logistic regression-based LRPs. While they did provide similar estimates of SMU status as proportion-based methods for several (but not all) years in the historical comparison, they were sensitive to reductions in data availability. For the specific case of Interior Fraser Coho, retrospective performance may improve in the future as more data become</w:t>
      </w:r>
      <w:del w:id="409" w:author="DFO" w:date="2021-12-22T13:27:00Z">
        <w:r w:rsidDel="00F57B6D">
          <w:delText>s</w:delText>
        </w:r>
      </w:del>
      <w:r>
        <w:t xml:space="preserve"> available to improve the statistical power of logistic regression fits.</w:t>
      </w:r>
    </w:p>
    <w:p w14:paraId="20B063BE" w14:textId="77777777" w:rsidR="00266FBB" w:rsidRPr="00E51158" w:rsidRDefault="00933094">
      <w:pPr>
        <w:pStyle w:val="Heading3"/>
        <w:rPr>
          <w:lang w:val="en-US"/>
        </w:rPr>
      </w:pPr>
      <w:bookmarkStart w:id="410" w:name="projection-based-lrps"/>
      <w:r w:rsidRPr="00E51158">
        <w:rPr>
          <w:lang w:val="en-US"/>
        </w:rPr>
        <w:t>3.8.4</w:t>
      </w:r>
      <w:r w:rsidRPr="00E51158">
        <w:rPr>
          <w:lang w:val="en-US"/>
        </w:rPr>
        <w:tab/>
        <w:t>Projection-Based LRPs</w:t>
      </w:r>
      <w:bookmarkEnd w:id="410"/>
    </w:p>
    <w:p w14:paraId="29EF28E5" w14:textId="4B5912FA" w:rsidR="00266FBB" w:rsidRDefault="00933094">
      <w:r>
        <w:t xml:space="preserve">Given that the estimation of logistic regression-based LRPs were sensitive to data availability, projection-based LRPs may provide more reliable estimates for cases in which population and fishery dynamics can be modelled. Projection-based LRPs also have the advantage of being able to incorporate hypotheses about current population and / or fishery dynamics into forward projections, whereas logistic regression-based LRPs </w:t>
      </w:r>
      <w:del w:id="411" w:author="DFO" w:date="2021-12-22T13:29:00Z">
        <w:r w:rsidDel="00F57B6D">
          <w:delText>are constrained by</w:delText>
        </w:r>
      </w:del>
      <w:ins w:id="412" w:author="DFO" w:date="2021-12-22T13:29:00Z">
        <w:r w:rsidR="00F57B6D">
          <w:t>represent</w:t>
        </w:r>
      </w:ins>
      <w:r>
        <w:t xml:space="preserve"> conditions that have been previously experienced</w:t>
      </w:r>
      <w:ins w:id="413" w:author="DFO" w:date="2021-12-22T13:29:00Z">
        <w:r w:rsidR="00F57B6D">
          <w:t xml:space="preserve"> and it is uncertain if those conditions will persist into the future</w:t>
        </w:r>
      </w:ins>
      <w:r>
        <w:t>.</w:t>
      </w:r>
    </w:p>
    <w:p w14:paraId="5700ADDC" w14:textId="1D930125" w:rsidR="00266FBB" w:rsidRDefault="00933094">
      <w:pPr>
        <w:pStyle w:val="BodyText"/>
      </w:pPr>
      <w:r>
        <w:t xml:space="preserve">The sensitivity of projection-based LRPs to exploitation rate means that these LRPs are specific to the management context. In our Interior Fraser Coho projections, we set exploitation rates at the recent average as fishery restrictions since 1998 have </w:t>
      </w:r>
      <w:del w:id="414" w:author="DFO" w:date="2021-12-22T13:30:00Z">
        <w:r w:rsidDel="00BC736E">
          <w:delText>maintained relatively</w:delText>
        </w:r>
      </w:del>
      <w:ins w:id="415" w:author="DFO" w:date="2021-12-22T13:30:00Z">
        <w:r w:rsidR="00BC736E">
          <w:t>been</w:t>
        </w:r>
      </w:ins>
      <w:r>
        <w:t xml:space="preserve"> stable</w:t>
      </w:r>
      <w:del w:id="416" w:author="DFO" w:date="2021-12-22T13:30:00Z">
        <w:r w:rsidDel="00BC736E">
          <w:delText xml:space="preserve"> harvest dynamics</w:delText>
        </w:r>
      </w:del>
      <w:r>
        <w:t>. In this case, the LRP represents the level of aggregate abundance that would be required to ensure all CUs were above S</w:t>
      </w:r>
      <w:r>
        <w:rPr>
          <w:vertAlign w:val="subscript"/>
        </w:rPr>
        <w:t>gen</w:t>
      </w:r>
      <w:r>
        <w:t xml:space="preserve"> given a specified </w:t>
      </w:r>
      <w:commentRangeStart w:id="417"/>
      <w:r>
        <w:t>fixed exploitation rate policy</w:t>
      </w:r>
      <w:commentRangeEnd w:id="417"/>
      <w:r w:rsidR="00BC736E">
        <w:rPr>
          <w:rStyle w:val="CommentReference"/>
        </w:rPr>
        <w:commentReference w:id="417"/>
      </w:r>
      <w:r>
        <w:t xml:space="preserve">. </w:t>
      </w:r>
      <w:commentRangeStart w:id="418"/>
      <w:r>
        <w:t>If a decision was made to increase the exploitation rate, the LRP would also be increased accordingly to ensure that the underlying objective of all CUs above S</w:t>
      </w:r>
      <w:r>
        <w:rPr>
          <w:vertAlign w:val="subscript"/>
        </w:rPr>
        <w:t>gen</w:t>
      </w:r>
      <w:r>
        <w:t xml:space="preserve"> could be achieved. </w:t>
      </w:r>
      <w:commentRangeEnd w:id="418"/>
      <w:r w:rsidR="00BC736E">
        <w:rPr>
          <w:rStyle w:val="CommentReference"/>
        </w:rPr>
        <w:commentReference w:id="418"/>
      </w:r>
      <w:commentRangeStart w:id="419"/>
      <w:r>
        <w:t xml:space="preserve">This pattern arises due to variability in productivity among CUs; when higher exploitation rates </w:t>
      </w:r>
      <w:r>
        <w:lastRenderedPageBreak/>
        <w:t>are applied, some low productivity CUs will require higher spawning abundances to ensure that they remain above Sgen</w:t>
      </w:r>
      <w:commentRangeEnd w:id="419"/>
      <w:r w:rsidR="00BC736E">
        <w:rPr>
          <w:rStyle w:val="CommentReference"/>
        </w:rPr>
        <w:commentReference w:id="419"/>
      </w:r>
      <w:r>
        <w:t>. This effect is demonstrated in Appendix 10. As a result, projection-based LRPs are not static measures of serious harm, as commonly developed for other stocks and species.</w:t>
      </w:r>
    </w:p>
    <w:p w14:paraId="501AB480" w14:textId="6849838F" w:rsidR="00266FBB" w:rsidRDefault="00933094">
      <w:pPr>
        <w:pStyle w:val="BodyText"/>
      </w:pPr>
      <w:r>
        <w:t xml:space="preserve">Projection-based LRPs were also sensitive to the level of co-variation in spawner abundances among CUs over time. Reductions in covariation resulted in increased LRP estimates. This pattern will result in higher LRPs as the relationship between aggregate abundance and CU status weakens because projected LRPs will need to be higher to help avoid the situation where </w:t>
      </w:r>
      <w:del w:id="420" w:author="DFO" w:date="2021-12-22T13:34:00Z">
        <w:r w:rsidDel="00BC736E">
          <w:delText xml:space="preserve">weak </w:delText>
        </w:r>
      </w:del>
      <w:ins w:id="421" w:author="DFO" w:date="2021-12-22T13:34:00Z">
        <w:r w:rsidR="00BC736E">
          <w:t xml:space="preserve">low productivity </w:t>
        </w:r>
      </w:ins>
      <w:r>
        <w:t xml:space="preserve">CUs </w:t>
      </w:r>
      <w:del w:id="422" w:author="DFO" w:date="2021-12-22T13:34:00Z">
        <w:r w:rsidDel="00BC736E">
          <w:delText>drop into</w:delText>
        </w:r>
      </w:del>
      <w:ins w:id="423" w:author="DFO" w:date="2021-12-22T13:34:00Z">
        <w:r w:rsidR="00BC736E">
          <w:t>become</w:t>
        </w:r>
      </w:ins>
      <w:r>
        <w:t xml:space="preserve"> red status. We recommend that possible instabilities in projections be evaluated for this SMU, and other applications for projection-based LRPs, which could arise due to changes in covariation of spawner abundance among CUs due to CUs with </w:t>
      </w:r>
      <w:commentRangeStart w:id="424"/>
      <w:r>
        <w:t xml:space="preserve">different productivity levels </w:t>
      </w:r>
      <w:commentRangeEnd w:id="424"/>
      <w:r w:rsidR="00BC736E">
        <w:rPr>
          <w:rStyle w:val="CommentReference"/>
        </w:rPr>
        <w:commentReference w:id="424"/>
      </w:r>
      <w:r>
        <w:t>responding differently to exploitation.</w:t>
      </w:r>
    </w:p>
    <w:p w14:paraId="2B8B7BB3" w14:textId="77777777" w:rsidR="00266FBB" w:rsidRDefault="00933094">
      <w:pPr>
        <w:pStyle w:val="Heading1"/>
      </w:pPr>
      <w:bookmarkStart w:id="425" w:name="WCVIchinookChapter"/>
      <w:r>
        <w:t>4</w:t>
      </w:r>
      <w:r>
        <w:tab/>
        <w:t>CASE STUDY 2: WEST COAST VANCOUVER ISLAND CHINOOK</w:t>
      </w:r>
      <w:bookmarkEnd w:id="425"/>
    </w:p>
    <w:p w14:paraId="21155CC5" w14:textId="77777777" w:rsidR="00266FBB" w:rsidRDefault="00933094">
      <w:pPr>
        <w:pStyle w:val="Heading2"/>
      </w:pPr>
      <w:bookmarkStart w:id="426" w:name="context-1"/>
      <w:r>
        <w:t>4.1</w:t>
      </w:r>
      <w:r>
        <w:tab/>
        <w:t>CONTEXT</w:t>
      </w:r>
      <w:bookmarkEnd w:id="426"/>
    </w:p>
    <w:p w14:paraId="4B94A3C5" w14:textId="6C9ABAFE" w:rsidR="00266FBB" w:rsidRDefault="00933094">
      <w:r>
        <w:t xml:space="preserve">The West Coast of Vancouver Island (WCVI) Chinook SMU </w:t>
      </w:r>
      <w:del w:id="427" w:author="DFO" w:date="2021-12-22T13:36:00Z">
        <w:r w:rsidDel="006A3632">
          <w:delText>is comprised</w:delText>
        </w:r>
      </w:del>
      <w:ins w:id="428" w:author="DFO" w:date="2021-12-22T13:36:00Z">
        <w:r w:rsidR="006A3632">
          <w:t>consists</w:t>
        </w:r>
      </w:ins>
      <w:r>
        <w:t xml:space="preserve"> of 3 CUs (Holtby and Ciruna </w:t>
      </w:r>
      <w:hyperlink w:anchor="ref-holtbyConservationUnitsPacific2007">
        <w:r>
          <w:rPr>
            <w:rStyle w:val="Hyperlink"/>
          </w:rPr>
          <w:t>2007</w:t>
        </w:r>
      </w:hyperlink>
      <w:r>
        <w:t>), 7 large inlets (or sounds), and 20 indicators stocks, which are stocks with relatively complete time-series and consistent observation methodology (Figure 4.1; T</w:t>
      </w:r>
      <w:commentRangeStart w:id="429"/>
      <w:r>
        <w:t>able ??</w:t>
      </w:r>
      <w:commentRangeEnd w:id="429"/>
      <w:r w:rsidR="006A3632">
        <w:rPr>
          <w:rStyle w:val="CommentReference"/>
        </w:rPr>
        <w:commentReference w:id="429"/>
      </w:r>
      <w:r>
        <w:t>, Riddell et al. (</w:t>
      </w:r>
      <w:hyperlink w:anchor="ref-riddellReview2001Chinook2002">
        <w:r>
          <w:rPr>
            <w:rStyle w:val="Hyperlink"/>
          </w:rPr>
          <w:t>2002</w:t>
        </w:r>
      </w:hyperlink>
      <w:r>
        <w:t>)</w:t>
      </w:r>
      <w:ins w:id="430" w:author="DFO" w:date="2021-12-22T13:36:00Z">
        <w:r w:rsidR="006A3632">
          <w:t xml:space="preserve">; </w:t>
        </w:r>
        <w:commentRangeStart w:id="431"/>
        <w:r w:rsidR="006A3632">
          <w:t>PSC 2018</w:t>
        </w:r>
        <w:commentRangeEnd w:id="431"/>
        <w:r w:rsidR="006A3632">
          <w:rPr>
            <w:rStyle w:val="CommentReference"/>
          </w:rPr>
          <w:commentReference w:id="431"/>
        </w:r>
      </w:ins>
      <w:r>
        <w:t>). Hatcheries produce a relatively large component of the total production in many of these stocks, where they help achieve harvest, conservation and assessment objectives. However, they are also considered a risk factor for the long-term sustainability of CUs because they can also reduce wild genetic diversity</w:t>
      </w:r>
      <w:ins w:id="432" w:author="DFO" w:date="2021-12-22T13:37:00Z">
        <w:r w:rsidR="006A3632">
          <w:t xml:space="preserve"> and reduce fitness </w:t>
        </w:r>
      </w:ins>
      <w:r>
        <w:t xml:space="preserve">(Withler et al. </w:t>
      </w:r>
      <w:hyperlink w:anchor="ref-withlerGeneticallyBasedTargets2018">
        <w:r>
          <w:rPr>
            <w:rStyle w:val="Hyperlink"/>
          </w:rPr>
          <w:t>2018</w:t>
        </w:r>
      </w:hyperlink>
      <w:r>
        <w:t xml:space="preserve">). As described in Holt et al. (in review), only </w:t>
      </w:r>
      <w:ins w:id="433" w:author="DFO" w:date="2021-12-22T13:37:00Z">
        <w:r w:rsidR="006A3632">
          <w:t xml:space="preserve">escapement </w:t>
        </w:r>
      </w:ins>
      <w:r>
        <w:t xml:space="preserve">indicator stocks without </w:t>
      </w:r>
      <w:commentRangeStart w:id="434"/>
      <w:r>
        <w:t>significant enhancement</w:t>
      </w:r>
      <w:commentRangeEnd w:id="434"/>
      <w:r w:rsidR="006A3632">
        <w:rPr>
          <w:rStyle w:val="CommentReference"/>
        </w:rPr>
        <w:commentReference w:id="434"/>
      </w:r>
      <w:r>
        <w:t xml:space="preserve">, i.e., stocks with Proportionate Natural Influence, PNI, values </w:t>
      </w:r>
      <m:oMath>
        <m:r>
          <w:rPr>
            <w:rFonts w:ascii="Cambria Math" w:hAnsi="Cambria Math"/>
          </w:rPr>
          <m:t>≥</m:t>
        </m:r>
      </m:oMath>
      <w:r>
        <w:t xml:space="preserve"> 0.5 were included. Most fish are natural origin in these populations, though the </w:t>
      </w:r>
      <w:ins w:id="435" w:author="DFO" w:date="2021-12-22T13:39:00Z">
        <w:r w:rsidR="006A3632">
          <w:t xml:space="preserve">number </w:t>
        </w:r>
      </w:ins>
      <w:r>
        <w:t xml:space="preserve">of ‘wild’ fish, second generation natural-origin fish may be in the minority (Withler et al. </w:t>
      </w:r>
      <w:hyperlink w:anchor="ref-withlerGeneticallyBasedTargets2018">
        <w:r>
          <w:rPr>
            <w:rStyle w:val="Hyperlink"/>
          </w:rPr>
          <w:t>2018</w:t>
        </w:r>
      </w:hyperlink>
      <w:r>
        <w:t>).</w:t>
      </w:r>
    </w:p>
    <w:p w14:paraId="205B8ADE" w14:textId="77777777" w:rsidR="00266FBB" w:rsidRDefault="00933094">
      <w:r>
        <w:rPr>
          <w:noProof/>
        </w:rPr>
        <w:lastRenderedPageBreak/>
        <w:drawing>
          <wp:inline distT="0" distB="0" distL="0" distR="0" wp14:anchorId="35DEC949" wp14:editId="3EDCB6EF">
            <wp:extent cx="5486400" cy="4800600"/>
            <wp:effectExtent l="0" t="0" r="0" b="0"/>
            <wp:docPr id="22" name="Picture" descr="Figure 4.1: Map of the WCVI Chinook SMU, component CUs (coloured red, blue, and yellow), and inlets (labelled in black)."/>
            <wp:cNvGraphicFramePr/>
            <a:graphic xmlns:a="http://schemas.openxmlformats.org/drawingml/2006/main">
              <a:graphicData uri="http://schemas.openxmlformats.org/drawingml/2006/picture">
                <pic:pic xmlns:pic="http://schemas.openxmlformats.org/drawingml/2006/picture">
                  <pic:nvPicPr>
                    <pic:cNvPr id="0" name="Picture" descr="figure/chinook-map.png"/>
                    <pic:cNvPicPr>
                      <a:picLocks noChangeAspect="1" noChangeArrowheads="1"/>
                    </pic:cNvPicPr>
                  </pic:nvPicPr>
                  <pic:blipFill>
                    <a:blip r:embed="rId31"/>
                    <a:stretch>
                      <a:fillRect/>
                    </a:stretch>
                  </pic:blipFill>
                  <pic:spPr bwMode="auto">
                    <a:xfrm>
                      <a:off x="0" y="0"/>
                      <a:ext cx="5486400" cy="4800600"/>
                    </a:xfrm>
                    <a:prstGeom prst="rect">
                      <a:avLst/>
                    </a:prstGeom>
                    <a:noFill/>
                    <a:ln w="9525">
                      <a:noFill/>
                      <a:headEnd/>
                      <a:tailEnd/>
                    </a:ln>
                  </pic:spPr>
                </pic:pic>
              </a:graphicData>
            </a:graphic>
          </wp:inline>
        </w:drawing>
      </w:r>
    </w:p>
    <w:p w14:paraId="72EB395E" w14:textId="77777777" w:rsidR="00266FBB" w:rsidRDefault="00933094">
      <w:r>
        <w:t>Figure 4.1: Map of the WCVI Chinook SMU, component CUs (coloured red, blue, and yellow), and inlets (labelled in black).</w:t>
      </w:r>
    </w:p>
    <w:p w14:paraId="4504B95E" w14:textId="219ED4E3" w:rsidR="00266FBB" w:rsidRDefault="00933094">
      <w:pPr>
        <w:pStyle w:val="BodyText"/>
      </w:pPr>
      <w:r>
        <w:t>This SMU was included as a case study to demonstrate the development of LRPs under data limitations when recruitment data are not available for deriving stock-recruitment based benchmarks, but habitat-based benchmarks exist, as is the case for Chinook Salmon in BC. WCVI Chinook is also included in the proposed first batch of major stocks for regulation under the Fish Stock provisions, necessitating the development of LRPs for this SMU. WCVI Chinook is also highly enhanced yet does not have data on the proportion of hatchery-origin spawners contributing to total production, similar to many other Chinook Salmon SMUs. Furthermore, this SMU was unique among the case studies in the consideration of inlets within CUs</w:t>
      </w:r>
      <w:ins w:id="436" w:author="DFO" w:date="2021-12-22T13:40:00Z">
        <w:r w:rsidR="00CF5F31">
          <w:t>, in lieu of sub-</w:t>
        </w:r>
      </w:ins>
      <w:ins w:id="437" w:author="DFO" w:date="2021-12-22T13:41:00Z">
        <w:r w:rsidR="00CF5F31">
          <w:t>populations,</w:t>
        </w:r>
      </w:ins>
      <w:r>
        <w:t xml:space="preserve"> demonstrating various spatial scales that can be integrated into SMU-level assessments.</w:t>
      </w:r>
    </w:p>
    <w:p w14:paraId="61482C7B" w14:textId="48B90E53" w:rsidR="00266FBB" w:rsidRDefault="00933094">
      <w:pPr>
        <w:pStyle w:val="BodyText"/>
      </w:pPr>
      <w:del w:id="438" w:author="DFO" w:date="2021-12-22T13:41:00Z">
        <w:r w:rsidDel="00CF5F31">
          <w:delText xml:space="preserve">Most </w:delText>
        </w:r>
      </w:del>
      <w:ins w:id="439" w:author="DFO" w:date="2021-12-22T13:41:00Z">
        <w:r w:rsidR="00CF5F31">
          <w:t xml:space="preserve">Virtually all the </w:t>
        </w:r>
      </w:ins>
      <w:r>
        <w:t xml:space="preserve">Chinook in this SMU are ‘ocean type’, entering the ocean 1-3 months after emergence from spawning gravel (DFO </w:t>
      </w:r>
      <w:hyperlink w:anchor="ref-dfoAssessmentWestCoast2012a">
        <w:r>
          <w:rPr>
            <w:rStyle w:val="Hyperlink"/>
          </w:rPr>
          <w:t>2012</w:t>
        </w:r>
      </w:hyperlink>
      <w:r>
        <w:t xml:space="preserve">). ‘Stream type’ fish, those that stay in the river for one year after emergence, are rare. After entering the ocean, WCVI Chinook migrate into northern BC and southeast Alaska waters to rear for 2 to </w:t>
      </w:r>
      <w:del w:id="440" w:author="DFO" w:date="2021-12-22T13:41:00Z">
        <w:r w:rsidDel="00CF5F31">
          <w:delText xml:space="preserve">7 </w:delText>
        </w:r>
      </w:del>
      <w:ins w:id="441" w:author="DFO" w:date="2021-12-22T13:41:00Z">
        <w:r w:rsidR="00CF5F31">
          <w:t xml:space="preserve">6 </w:t>
        </w:r>
      </w:ins>
      <w:r>
        <w:t xml:space="preserve">years, returning to spawn predominantly at ages </w:t>
      </w:r>
      <w:ins w:id="442" w:author="DFO" w:date="2021-12-22T13:42:00Z">
        <w:r w:rsidR="00CF5F31">
          <w:t xml:space="preserve">3, </w:t>
        </w:r>
      </w:ins>
      <w:r>
        <w:t xml:space="preserve">4 and 5 (DFO </w:t>
      </w:r>
      <w:hyperlink w:anchor="ref-dfoAssessmentWestCoast2012a">
        <w:r>
          <w:rPr>
            <w:rStyle w:val="Hyperlink"/>
          </w:rPr>
          <w:t>2012</w:t>
        </w:r>
      </w:hyperlink>
      <w:r>
        <w:t>).</w:t>
      </w:r>
    </w:p>
    <w:p w14:paraId="28DF42A7" w14:textId="4555B34E" w:rsidR="00266FBB" w:rsidRDefault="00933094">
      <w:pPr>
        <w:pStyle w:val="BodyText"/>
      </w:pPr>
      <w:r>
        <w:t xml:space="preserve">We considered the 4 criteria identified in Holt et al. (in review) to evaluate if status of any one CU within this SMU could be inferred from the remaining CUs. Several dominant threats are </w:t>
      </w:r>
      <w:r>
        <w:lastRenderedPageBreak/>
        <w:t xml:space="preserve">similar across the 3 WCVI CUs. Large-scale hatcheries operating within all three CUs have resulted in genetic risks from introgression (COSEWIC </w:t>
      </w:r>
      <w:hyperlink w:anchor="ref-cosewicCOSEWICAssessmentStatus2020">
        <w:r>
          <w:rPr>
            <w:rStyle w:val="Hyperlink"/>
          </w:rPr>
          <w:t>2020</w:t>
        </w:r>
      </w:hyperlink>
      <w:r>
        <w:t>). Also, straying from hatchery-influenced populations likely compromises the genetic composition of spawners across WCVI. Landslides and sedimentation from forestry impact spawning habitat</w:t>
      </w:r>
      <w:ins w:id="443" w:author="DFO" w:date="2021-12-22T13:42:00Z">
        <w:r w:rsidR="00CF5F31">
          <w:t xml:space="preserve"> quality and quantity</w:t>
        </w:r>
      </w:ins>
      <w:r>
        <w:t xml:space="preserve"> across WCVI. However, unique to West Vancouver Island-South is the relatively large number of aquaculture facilities for Atlantic salmon in nearshore habitat used by Chinook Salmon, which poses a threat to this CU (COSEWIC </w:t>
      </w:r>
      <w:hyperlink w:anchor="ref-cosewicCOSEWICAssessmentStatus2020">
        <w:r>
          <w:rPr>
            <w:rStyle w:val="Hyperlink"/>
          </w:rPr>
          <w:t>2020</w:t>
        </w:r>
      </w:hyperlink>
      <w:r>
        <w:t xml:space="preserve">). Also unique to West Vancouver Island-Nootka and Kyuquot are threats from </w:t>
      </w:r>
      <w:commentRangeStart w:id="444"/>
      <w:del w:id="445" w:author="DFO" w:date="2021-12-22T13:43:00Z">
        <w:r w:rsidDel="00CF5F31">
          <w:delText xml:space="preserve">tourism </w:delText>
        </w:r>
      </w:del>
      <w:commentRangeEnd w:id="444"/>
      <w:r w:rsidR="00CF5F31">
        <w:rPr>
          <w:rStyle w:val="CommentReference"/>
        </w:rPr>
        <w:commentReference w:id="444"/>
      </w:r>
      <w:ins w:id="446" w:author="DFO" w:date="2021-12-22T13:43:00Z">
        <w:r w:rsidR="00CF5F31">
          <w:t xml:space="preserve">recreational fisheries </w:t>
        </w:r>
      </w:ins>
      <w:r>
        <w:t xml:space="preserve">(~100 </w:t>
      </w:r>
      <w:ins w:id="447" w:author="DFO" w:date="2021-12-22T13:44:00Z">
        <w:r w:rsidR="00CF5F31">
          <w:t xml:space="preserve">fishing </w:t>
        </w:r>
      </w:ins>
      <w:r>
        <w:t xml:space="preserve">lodges located in important areas of Chinook Salmon rearing) and industrial effluents from pulp mills (COSEWIC </w:t>
      </w:r>
      <w:hyperlink w:anchor="ref-cosewicCOSEWICAssessmentStatus2020">
        <w:r>
          <w:rPr>
            <w:rStyle w:val="Hyperlink"/>
          </w:rPr>
          <w:t>2020</w:t>
        </w:r>
      </w:hyperlink>
      <w:r>
        <w:t>).</w:t>
      </w:r>
    </w:p>
    <w:p w14:paraId="180CBD96" w14:textId="418ABF93" w:rsidR="00266FBB" w:rsidRDefault="00933094">
      <w:pPr>
        <w:pStyle w:val="BodyText"/>
      </w:pPr>
      <w:r>
        <w:t xml:space="preserve">All three CUs likely experience similar freshwater environmental conditions being part of the same Freshwater Adaptive Zone, West Vancouver Island, characterized by very high annual </w:t>
      </w:r>
      <w:del w:id="448" w:author="DFO" w:date="2021-12-22T13:45:00Z">
        <w:r w:rsidDel="00CF5F31">
          <w:delText>water flow</w:delText>
        </w:r>
      </w:del>
      <w:ins w:id="449" w:author="DFO" w:date="2021-12-22T13:45:00Z">
        <w:r w:rsidR="00CF5F31">
          <w:t>river discharge</w:t>
        </w:r>
      </w:ins>
      <w:r>
        <w:t xml:space="preserve">, </w:t>
      </w:r>
      <w:commentRangeStart w:id="450"/>
      <w:r>
        <w:t xml:space="preserve">relatively warm temperatures, </w:t>
      </w:r>
      <w:commentRangeEnd w:id="450"/>
      <w:r w:rsidR="00CF5F31">
        <w:rPr>
          <w:rStyle w:val="CommentReference"/>
        </w:rPr>
        <w:commentReference w:id="450"/>
      </w:r>
      <w:r>
        <w:t xml:space="preserve">low wetland influence, and low alpine cold water and glacial influences (Holtby and Ciruna </w:t>
      </w:r>
      <w:hyperlink w:anchor="ref-holtbyConservationUnitsPacific2007">
        <w:r>
          <w:rPr>
            <w:rStyle w:val="Hyperlink"/>
          </w:rPr>
          <w:t>2007</w:t>
        </w:r>
      </w:hyperlink>
      <w:r>
        <w:t xml:space="preserve">). Spawning habitats for all three CUs are primarily within the Coastal Western Hemlock biogeoclimatic zone. However, the marine environment experienced by juveniles from the West Vancouver Island-Nootka and Kyuoquot and West Vancouver Island-South CUs differs from that of the West Vancouver Island North CU to the north (Holtby and Ciruna </w:t>
      </w:r>
      <w:hyperlink w:anchor="ref-holtbyConservationUnitsPacific2007">
        <w:r>
          <w:rPr>
            <w:rStyle w:val="Hyperlink"/>
          </w:rPr>
          <w:t>2007</w:t>
        </w:r>
      </w:hyperlink>
      <w:r>
        <w:t xml:space="preserve">). The two southern CUs are influenced by the Juan de Fuca Strait which </w:t>
      </w:r>
      <w:del w:id="451" w:author="DFO" w:date="2021-12-22T13:46:00Z">
        <w:r w:rsidDel="00CF5F31">
          <w:delText xml:space="preserve">determines </w:delText>
        </w:r>
      </w:del>
      <w:ins w:id="452" w:author="DFO" w:date="2021-12-22T13:46:00Z">
        <w:r w:rsidR="00CF5F31">
          <w:t xml:space="preserve">influences </w:t>
        </w:r>
      </w:ins>
      <w:r>
        <w:t>food chain productivity in nearshore environment</w:t>
      </w:r>
      <w:ins w:id="453" w:author="DFO" w:date="2021-12-22T13:46:00Z">
        <w:r w:rsidR="00CF5F31">
          <w:t>s</w:t>
        </w:r>
      </w:ins>
      <w:r>
        <w:t xml:space="preserve">. For the northern CU, </w:t>
      </w:r>
      <w:ins w:id="454" w:author="DFO" w:date="2021-12-22T13:46:00Z">
        <w:r w:rsidR="00CF5F31">
          <w:t xml:space="preserve">the </w:t>
        </w:r>
      </w:ins>
      <w:r>
        <w:t xml:space="preserve">nearshore marine environment is influenced primarily by the northward flowing coastal current in the North Pacific ocean (COSEWIC </w:t>
      </w:r>
      <w:hyperlink w:anchor="ref-cosewicCOSEWICAssessmentStatus2020">
        <w:r>
          <w:rPr>
            <w:rStyle w:val="Hyperlink"/>
          </w:rPr>
          <w:t>2020</w:t>
        </w:r>
      </w:hyperlink>
      <w:r>
        <w:t>).</w:t>
      </w:r>
    </w:p>
    <w:p w14:paraId="3BD1F0D2" w14:textId="77777777" w:rsidR="00266FBB" w:rsidRDefault="00933094">
      <w:pPr>
        <w:pStyle w:val="BodyText"/>
      </w:pPr>
      <w:r>
        <w:t xml:space="preserve">The average generation time is consistent across all three CUs, and they exhibit ocean-type life-history variant and full run timing. Absolute abundances are not available for these CUs (Brown et al. </w:t>
      </w:r>
      <w:hyperlink w:anchor="ref-brown2020SummaryAbundance2020">
        <w:r>
          <w:rPr>
            <w:rStyle w:val="Hyperlink"/>
          </w:rPr>
          <w:t>2020</w:t>
        </w:r>
      </w:hyperlink>
      <w:r>
        <w:t xml:space="preserve">). </w:t>
      </w:r>
    </w:p>
    <w:p w14:paraId="00106D27" w14:textId="77777777" w:rsidR="00266FBB" w:rsidRDefault="00933094">
      <w:pPr>
        <w:pStyle w:val="BodyText"/>
      </w:pPr>
      <w:r>
        <w:t>Based on differences in threats and the coastal marine environment, we suggest that CU status cannot be inferred from neighboring CUs. We identified similarities in conditions at the CU scale because published threats assessments are available at this scale. Finer analyses at the inlet-scale could further inform the extent to which data-deficient inlets can be represented by those with data.</w:t>
      </w:r>
    </w:p>
    <w:p w14:paraId="113821E0" w14:textId="77777777" w:rsidR="00266FBB" w:rsidRPr="00E51158" w:rsidRDefault="00933094">
      <w:pPr>
        <w:pStyle w:val="Heading3"/>
        <w:rPr>
          <w:lang w:val="en-US"/>
        </w:rPr>
      </w:pPr>
      <w:bookmarkStart w:id="455" w:name="previous-assessments-1"/>
      <w:r w:rsidRPr="00E51158">
        <w:rPr>
          <w:lang w:val="en-US"/>
        </w:rPr>
        <w:t>4.1.1</w:t>
      </w:r>
      <w:r w:rsidRPr="00E51158">
        <w:rPr>
          <w:lang w:val="en-US"/>
        </w:rPr>
        <w:tab/>
        <w:t>Previous assessments</w:t>
      </w:r>
      <w:bookmarkEnd w:id="455"/>
    </w:p>
    <w:p w14:paraId="31784467" w14:textId="77777777" w:rsidR="00266FBB" w:rsidRDefault="00933094">
      <w:r>
        <w:t xml:space="preserve">Two of the three CUs in this SMU, West Vancouver Island-South and West Vancouver Island-Nootka &amp; Kyuquot, were assessed as ‘red’ status in an integrated Wild Salmon Policy assessment (DFO </w:t>
      </w:r>
      <w:hyperlink w:anchor="ref-dfoIntegratedBiologicalStatus2016">
        <w:r>
          <w:rPr>
            <w:rStyle w:val="Hyperlink"/>
          </w:rPr>
          <w:t>2016</w:t>
        </w:r>
      </w:hyperlink>
      <w:r>
        <w:t>). For these CUs, assessments were based on component stocks without hatchery enhancement within the most recent 12 years, omitting stocks with enhancement during that period. For West Vancouver Island-South, red status was based primarily on threats of genetic introgression from strays from nearby large-scale hatcheries. For West Vancouver Island-Nootka &amp; Kyuoquot, red status was based on a very low index of abundance for non-enhanced populations and threats of genetic introgression from strays from large-scale hatcheries. The third CU, West Vancouver Island-North, was not assessed by DFO in 2016 because the indicator site for this CU was enhanced over the most recent 12 years (other metrics of hatchery enhancement, e.g., Proportionate Natural Influence or PNI were not considered). A list of indicator and non-indicator stocks within each CU is available in Brown et al. (</w:t>
      </w:r>
      <w:hyperlink w:anchor="ref-brown2020SummaryAbundance2020">
        <w:r>
          <w:rPr>
            <w:rStyle w:val="Hyperlink"/>
          </w:rPr>
          <w:t>2020</w:t>
        </w:r>
      </w:hyperlink>
      <w:r>
        <w:t>).</w:t>
      </w:r>
    </w:p>
    <w:p w14:paraId="6DE4E320" w14:textId="2459083F" w:rsidR="00266FBB" w:rsidRDefault="00933094">
      <w:pPr>
        <w:pStyle w:val="BodyText"/>
      </w:pPr>
      <w:r>
        <w:t xml:space="preserve">WCVI Chinook was identified as a stock of concern in the 2021 Integrated Fisheries Management Plan, IFMP, for South Coast Salmon, and a rebuilding plan is under development (DFO </w:t>
      </w:r>
      <w:hyperlink w:anchor="ref-dfoIntegratedFisheriesManagement2021">
        <w:r>
          <w:rPr>
            <w:rStyle w:val="Hyperlink"/>
          </w:rPr>
          <w:t>2021</w:t>
        </w:r>
      </w:hyperlink>
      <w:hyperlink w:anchor="ref-dfoIntegratedFisheriesManagement2021">
        <w:r>
          <w:rPr>
            <w:rStyle w:val="Hyperlink"/>
          </w:rPr>
          <w:t>a</w:t>
        </w:r>
      </w:hyperlink>
      <w:r>
        <w:t xml:space="preserve">). Poor </w:t>
      </w:r>
      <w:del w:id="456" w:author="DFO" w:date="2021-12-22T13:48:00Z">
        <w:r w:rsidDel="00CF5F31">
          <w:delText xml:space="preserve">marine </w:delText>
        </w:r>
      </w:del>
      <w:ins w:id="457" w:author="DFO" w:date="2021-12-22T13:48:00Z">
        <w:r w:rsidR="00CF5F31">
          <w:t xml:space="preserve">smolt-age 2 </w:t>
        </w:r>
      </w:ins>
      <w:r>
        <w:t xml:space="preserve">survival rates for WCVI Chinook and low spawner levels over the past 2 decades are </w:t>
      </w:r>
      <w:del w:id="458" w:author="DFO" w:date="2021-12-22T13:48:00Z">
        <w:r w:rsidDel="00CF5F31">
          <w:delText xml:space="preserve">highlighted as </w:delText>
        </w:r>
      </w:del>
      <w:r>
        <w:t xml:space="preserve">reasons for conservation concern in the IFMP (DFO </w:t>
      </w:r>
      <w:hyperlink w:anchor="ref-dfoIntegratedFisheriesManagement2021">
        <w:r>
          <w:rPr>
            <w:rStyle w:val="Hyperlink"/>
          </w:rPr>
          <w:t>2021</w:t>
        </w:r>
      </w:hyperlink>
      <w:hyperlink w:anchor="ref-dfoIntegratedFisheriesManagement2021">
        <w:r>
          <w:rPr>
            <w:rStyle w:val="Hyperlink"/>
          </w:rPr>
          <w:t>a</w:t>
        </w:r>
      </w:hyperlink>
      <w:r>
        <w:t xml:space="preserve"> p. 129). </w:t>
      </w:r>
      <w:ins w:id="459" w:author="DFO" w:date="2021-12-22T13:48:00Z">
        <w:r w:rsidR="00CF5F31">
          <w:t xml:space="preserve">Since the mid 1990s, </w:t>
        </w:r>
      </w:ins>
      <w:del w:id="460" w:author="DFO" w:date="2021-12-22T13:48:00Z">
        <w:r w:rsidDel="00CF5F31">
          <w:delText>A</w:delText>
        </w:r>
      </w:del>
      <w:ins w:id="461" w:author="DFO" w:date="2021-12-22T13:48:00Z">
        <w:r w:rsidR="00CF5F31">
          <w:t>a</w:t>
        </w:r>
      </w:ins>
      <w:r>
        <w:t xml:space="preserve"> variety of management measures have been </w:t>
      </w:r>
      <w:r>
        <w:lastRenderedPageBreak/>
        <w:t xml:space="preserve">implemented to restrict harvest on WCVI Chinook and address these concerns, described in the IFMP (DFO </w:t>
      </w:r>
      <w:hyperlink w:anchor="ref-dfoIntegratedFisheriesManagement2021">
        <w:r>
          <w:rPr>
            <w:rStyle w:val="Hyperlink"/>
          </w:rPr>
          <w:t>2021</w:t>
        </w:r>
      </w:hyperlink>
      <w:hyperlink w:anchor="ref-dfoIntegratedFisheriesManagement2021">
        <w:r>
          <w:rPr>
            <w:rStyle w:val="Hyperlink"/>
          </w:rPr>
          <w:t>a</w:t>
        </w:r>
      </w:hyperlink>
      <w:r>
        <w:t>).</w:t>
      </w:r>
    </w:p>
    <w:p w14:paraId="00EA23BC" w14:textId="77B08A83" w:rsidR="00266FBB" w:rsidRDefault="00933094">
      <w:pPr>
        <w:pStyle w:val="BodyText"/>
      </w:pPr>
      <w:r>
        <w:t>Previous assessments of Chinook Salmon stocks, including WCVI, have used ‘habitat-based’ biological benchmarks using an empirical relationship between watershed area and common stock-recruitment biological benchmarks, spawner abundances at replacement, S</w:t>
      </w:r>
      <w:r>
        <w:rPr>
          <w:vertAlign w:val="subscript"/>
        </w:rPr>
        <w:t>REP</w:t>
      </w:r>
      <w:r>
        <w:t>, and S</w:t>
      </w:r>
      <w:r>
        <w:rPr>
          <w:vertAlign w:val="subscript"/>
        </w:rPr>
        <w:t>MSY</w:t>
      </w:r>
      <w:r>
        <w:t xml:space="preserve">, from a meta-analysis of 25 Chinook stocks across North America (Parken et al. </w:t>
      </w:r>
      <w:hyperlink w:anchor="Xa50ddd5116e80abdcf5cfb9a25187a8dc0c8bbb">
        <w:r>
          <w:rPr>
            <w:rStyle w:val="Hyperlink"/>
          </w:rPr>
          <w:t>2006</w:t>
        </w:r>
      </w:hyperlink>
      <w:r>
        <w:t xml:space="preserve">; Liermann et al. </w:t>
      </w:r>
      <w:hyperlink w:anchor="ref-liermannUsingAccessibleWatershed2010">
        <w:r>
          <w:rPr>
            <w:rStyle w:val="Hyperlink"/>
          </w:rPr>
          <w:t>2010</w:t>
        </w:r>
      </w:hyperlink>
      <w:r>
        <w:t xml:space="preserve">). Lack of rigorous </w:t>
      </w:r>
      <w:ins w:id="462" w:author="DFO" w:date="2021-12-22T13:49:00Z">
        <w:r w:rsidR="00CF5F31">
          <w:t xml:space="preserve">spawner and </w:t>
        </w:r>
      </w:ins>
      <w:r>
        <w:t>recruitment data for WCVI Chinook stocks has precluded the use of stock-recruitment based benchmarks.</w:t>
      </w:r>
    </w:p>
    <w:p w14:paraId="3169A65C" w14:textId="77777777" w:rsidR="00266FBB" w:rsidRDefault="00933094">
      <w:pPr>
        <w:pStyle w:val="BodyText"/>
      </w:pPr>
      <w:r>
        <w:t>In November 2020, COSEWIC (</w:t>
      </w:r>
      <w:hyperlink w:anchor="ref-cosewicCOSEWICAssessmentStatus2020">
        <w:r>
          <w:rPr>
            <w:rStyle w:val="Hyperlink"/>
          </w:rPr>
          <w:t>2020</w:t>
        </w:r>
      </w:hyperlink>
      <w:r>
        <w:t>) designated the West Vancouver Island-South and West Vancouver Island-Nootka &amp; Kyuquot at Threatened, and West Vancouver Island-North as data deficient. Threatened statuses were determined primarily from genetic risks of hatcheries enhancement and habitat threats from forestry. West Vancouver Island-North was designated data deficient because it contains only one indicator stock.</w:t>
      </w:r>
    </w:p>
    <w:p w14:paraId="3D1FE0B4" w14:textId="77777777" w:rsidR="00266FBB" w:rsidRDefault="00933094">
      <w:pPr>
        <w:pStyle w:val="Heading2"/>
      </w:pPr>
      <w:bookmarkStart w:id="463" w:name="data"/>
      <w:r>
        <w:t>4.2</w:t>
      </w:r>
      <w:r>
        <w:tab/>
        <w:t>DATA</w:t>
      </w:r>
      <w:bookmarkEnd w:id="463"/>
    </w:p>
    <w:p w14:paraId="0AFC3119" w14:textId="77777777" w:rsidR="00266FBB" w:rsidRPr="00E51158" w:rsidRDefault="00933094">
      <w:pPr>
        <w:pStyle w:val="Heading3"/>
        <w:rPr>
          <w:lang w:val="en-US"/>
        </w:rPr>
      </w:pPr>
      <w:bookmarkStart w:id="464" w:name="spatial-scale"/>
      <w:r w:rsidRPr="00E51158">
        <w:rPr>
          <w:lang w:val="en-US"/>
        </w:rPr>
        <w:t>4.2.1</w:t>
      </w:r>
      <w:r w:rsidRPr="00E51158">
        <w:rPr>
          <w:lang w:val="en-US"/>
        </w:rPr>
        <w:tab/>
        <w:t>Spatial scale</w:t>
      </w:r>
      <w:bookmarkEnd w:id="464"/>
    </w:p>
    <w:p w14:paraId="07F443D5" w14:textId="79F15BCA" w:rsidR="00266FBB" w:rsidRDefault="00933094">
      <w:r>
        <w:t xml:space="preserve">Under Canada’s Wild Salmon Policy, CUs are identified at a spatial scale that allows for long-term sustainability of the species (Holtby and Ciruna </w:t>
      </w:r>
      <w:hyperlink w:anchor="ref-holtbyConservationUnitsPacific2007">
        <w:r>
          <w:rPr>
            <w:rStyle w:val="Hyperlink"/>
          </w:rPr>
          <w:t>2007</w:t>
        </w:r>
      </w:hyperlink>
      <w:r>
        <w:t>). For WCVI Chinook, inlets nested within CUs are another important spatial scale of diversity for sustainability given geographic separation of spawning habitats among inlets and limited straying among inlets (D. McHugh pers. comm. DFO South Coast Stock Assessment). We used a hybrid approach in which LRPs were developed to preserve inlet-scale diversity within CUs. However, only 5 of the 7 inlets on the west coast of Vancouver Island contained indicators stock without significant hatchery influence. Both Nitnat and San Juan inlets, which are the two most southern inlets within the WCVI-South CU, have large-scale hatcheries and infrequent monitoring of sites with natural spawning. These two inlets lack</w:t>
      </w:r>
      <w:ins w:id="465" w:author="DFO" w:date="2021-12-22T13:49:00Z">
        <w:r w:rsidR="00CF5F31">
          <w:t xml:space="preserve"> escapement</w:t>
        </w:r>
      </w:ins>
      <w:r>
        <w:t xml:space="preserve"> indicator</w:t>
      </w:r>
      <w:ins w:id="466" w:author="DFO" w:date="2021-12-22T13:49:00Z">
        <w:r w:rsidR="00CF5F31">
          <w:t xml:space="preserve"> </w:t>
        </w:r>
      </w:ins>
      <w:r>
        <w:t>s</w:t>
      </w:r>
      <w:ins w:id="467" w:author="DFO" w:date="2021-12-22T13:49:00Z">
        <w:r w:rsidR="00CF5F31">
          <w:t>tocks</w:t>
        </w:r>
      </w:ins>
      <w:r>
        <w:t xml:space="preserve"> without significant hatchery influence. Because the remaining 5 inlets with significant natural spawning are nested within the 3 WCVI Chinook CUs, preserving this inlet-scale biodiversity will also preserve CU-scale biodiversity required under the Wild Salmon Policy. Future analyses could limit LRP estimation to the scale of CUs or extend it to include all 7 inlets with additional natural indicators for Nitinat </w:t>
      </w:r>
      <w:ins w:id="468" w:author="DFO" w:date="2021-12-22T13:50:00Z">
        <w:r w:rsidR="001276CB">
          <w:t xml:space="preserve"> Lake </w:t>
        </w:r>
      </w:ins>
      <w:r>
        <w:t>and San Juan</w:t>
      </w:r>
      <w:ins w:id="469" w:author="DFO" w:date="2021-12-22T13:50:00Z">
        <w:r w:rsidR="001276CB">
          <w:t xml:space="preserve"> Bay</w:t>
        </w:r>
      </w:ins>
      <w:r>
        <w:t>, if they are developed.</w:t>
      </w:r>
    </w:p>
    <w:p w14:paraId="40DAFB40" w14:textId="77777777" w:rsidR="00266FBB" w:rsidRPr="00E51158" w:rsidRDefault="00933094">
      <w:pPr>
        <w:pStyle w:val="Heading3"/>
        <w:rPr>
          <w:lang w:val="en-US"/>
        </w:rPr>
      </w:pPr>
      <w:bookmarkStart w:id="470" w:name="watershed-areas"/>
      <w:r w:rsidRPr="00E51158">
        <w:rPr>
          <w:lang w:val="en-US"/>
        </w:rPr>
        <w:t>4.2.2</w:t>
      </w:r>
      <w:r w:rsidRPr="00E51158">
        <w:rPr>
          <w:lang w:val="en-US"/>
        </w:rPr>
        <w:tab/>
        <w:t>Watershed Areas</w:t>
      </w:r>
      <w:bookmarkEnd w:id="470"/>
    </w:p>
    <w:p w14:paraId="2BE59AEC" w14:textId="6DDF876B" w:rsidR="00266FBB" w:rsidRDefault="00933094">
      <w:r>
        <w:t>To derive habitat-based benchmarks, watershed areas were updated for WCVI Chinook using methods described in Parken et al. (</w:t>
      </w:r>
      <w:hyperlink w:anchor="Xa50ddd5116e80abdcf5cfb9a25187a8dc0c8bbb">
        <w:r>
          <w:rPr>
            <w:rStyle w:val="Hyperlink"/>
          </w:rPr>
          <w:t>2006</w:t>
        </w:r>
      </w:hyperlink>
      <w:r>
        <w:t xml:space="preserve">) by identifying 3rd order watershed areas that contain spawning habitat and omitting areas above obstacles to fish passage from the </w:t>
      </w:r>
      <w:hyperlink r:id="rId32">
        <w:r>
          <w:rPr>
            <w:rStyle w:val="Hyperlink"/>
          </w:rPr>
          <w:t>Provincial Obstacles to Fish Passage database</w:t>
        </w:r>
      </w:hyperlink>
      <w:r>
        <w:t xml:space="preserve">. Only watershed areas for </w:t>
      </w:r>
      <w:ins w:id="471" w:author="DFO" w:date="2021-12-22T13:51:00Z">
        <w:r w:rsidR="001276CB">
          <w:t xml:space="preserve">escapement </w:t>
        </w:r>
      </w:ins>
      <w:r>
        <w:t>indicator stocks were included in the current analysis, and these watershed areas were then summed within inlets (Table 4.1). As a result, inlet-level benchmarks presented in this case study are on a relative scale; they only represent the abundance of select indicator streams. In future analyses, watershed areas of all known spawning populations could be included (omitting areas above obstacles to fish passage) to derive habitat-based benchmarks on an absolute abundance scale. These benchmarks could be compared against total abundances to each inlet. This approach was not used as in this case study because of large uncertainties in abundances of non-indicator stocks that precluded the development of reliable estimates of total abundance.</w:t>
      </w:r>
    </w:p>
    <w:p w14:paraId="22750CF4" w14:textId="44C353F0" w:rsidR="00266FBB" w:rsidRDefault="00933094">
      <w:r>
        <w:t>Table 4.1: Sum of watershed areas for</w:t>
      </w:r>
      <w:ins w:id="472" w:author="DFO" w:date="2021-12-22T13:52:00Z">
        <w:r w:rsidR="001276CB">
          <w:t xml:space="preserve"> escapement</w:t>
        </w:r>
      </w:ins>
      <w:r>
        <w:t xml:space="preserve"> indicator stocks within inlets, km</w:t>
      </w:r>
      <w:ins w:id="473" w:author="DFO" w:date="2021-12-22T13:52:00Z">
        <w:r w:rsidR="001276CB">
          <w:rPr>
            <w:vertAlign w:val="superscript"/>
          </w:rPr>
          <w:t>2</w:t>
        </w:r>
      </w:ins>
      <w:r>
        <w:t xml:space="preserve">. Only </w:t>
      </w:r>
      <w:ins w:id="474" w:author="DFO" w:date="2021-12-22T13:52:00Z">
        <w:r w:rsidR="001276CB">
          <w:t xml:space="preserve">escapement </w:t>
        </w:r>
      </w:ins>
      <w:r>
        <w:t>indicator stocks that are not highly enhanced (i.e., PNI &gt; 0.5) are included.</w:t>
      </w:r>
    </w:p>
    <w:tbl>
      <w:tblPr>
        <w:tblStyle w:val="Table"/>
        <w:tblW w:w="0" w:type="pct"/>
        <w:tblInd w:w="108" w:type="dxa"/>
        <w:tblLook w:val="07E0" w:firstRow="1" w:lastRow="1" w:firstColumn="1" w:lastColumn="1" w:noHBand="1" w:noVBand="1"/>
      </w:tblPr>
      <w:tblGrid>
        <w:gridCol w:w="1862"/>
        <w:gridCol w:w="1662"/>
      </w:tblGrid>
      <w:tr w:rsidR="00266FBB" w14:paraId="473B3617"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7F7EAF79" w14:textId="77777777" w:rsidR="00266FBB" w:rsidRDefault="00933094">
            <w:pPr>
              <w:pStyle w:val="Compact"/>
            </w:pPr>
            <w:r>
              <w:lastRenderedPageBreak/>
              <w:t>Inlet</w:t>
            </w:r>
          </w:p>
        </w:tc>
        <w:tc>
          <w:tcPr>
            <w:tcW w:w="0" w:type="auto"/>
            <w:tcBorders>
              <w:bottom w:val="single" w:sz="0" w:space="0" w:color="auto"/>
            </w:tcBorders>
            <w:vAlign w:val="bottom"/>
          </w:tcPr>
          <w:p w14:paraId="3A1EB60F" w14:textId="77777777" w:rsidR="00266FBB" w:rsidRDefault="00933094">
            <w:pPr>
              <w:pStyle w:val="Compact"/>
              <w:jc w:val="right"/>
            </w:pPr>
            <w:r>
              <w:t>Watershed Area</w:t>
            </w:r>
          </w:p>
        </w:tc>
      </w:tr>
      <w:tr w:rsidR="00266FBB" w14:paraId="52C01CCD" w14:textId="77777777">
        <w:tc>
          <w:tcPr>
            <w:tcW w:w="0" w:type="auto"/>
          </w:tcPr>
          <w:p w14:paraId="4596E5A0" w14:textId="77777777" w:rsidR="00266FBB" w:rsidRDefault="00933094">
            <w:pPr>
              <w:pStyle w:val="Compact"/>
            </w:pPr>
            <w:r>
              <w:t>Barkley</w:t>
            </w:r>
          </w:p>
        </w:tc>
        <w:tc>
          <w:tcPr>
            <w:tcW w:w="0" w:type="auto"/>
          </w:tcPr>
          <w:p w14:paraId="48F3F9B9" w14:textId="77777777" w:rsidR="00266FBB" w:rsidRDefault="00933094">
            <w:pPr>
              <w:pStyle w:val="Compact"/>
              <w:jc w:val="right"/>
            </w:pPr>
            <w:r>
              <w:t>42</w:t>
            </w:r>
          </w:p>
        </w:tc>
      </w:tr>
      <w:tr w:rsidR="00266FBB" w14:paraId="3DAD8C00" w14:textId="77777777">
        <w:tc>
          <w:tcPr>
            <w:tcW w:w="0" w:type="auto"/>
          </w:tcPr>
          <w:p w14:paraId="2F1DC236" w14:textId="77777777" w:rsidR="00266FBB" w:rsidRDefault="00933094">
            <w:pPr>
              <w:pStyle w:val="Compact"/>
            </w:pPr>
            <w:r>
              <w:t>Clayoquot</w:t>
            </w:r>
          </w:p>
        </w:tc>
        <w:tc>
          <w:tcPr>
            <w:tcW w:w="0" w:type="auto"/>
          </w:tcPr>
          <w:p w14:paraId="23B04E03" w14:textId="77777777" w:rsidR="00266FBB" w:rsidRDefault="00933094">
            <w:pPr>
              <w:pStyle w:val="Compact"/>
              <w:jc w:val="right"/>
            </w:pPr>
            <w:r>
              <w:t>460</w:t>
            </w:r>
          </w:p>
        </w:tc>
      </w:tr>
      <w:tr w:rsidR="00266FBB" w14:paraId="32CD7C34" w14:textId="77777777">
        <w:tc>
          <w:tcPr>
            <w:tcW w:w="0" w:type="auto"/>
          </w:tcPr>
          <w:p w14:paraId="45E0BDB5" w14:textId="77777777" w:rsidR="00266FBB" w:rsidRDefault="00933094">
            <w:pPr>
              <w:pStyle w:val="Compact"/>
            </w:pPr>
            <w:r>
              <w:t>Kyuquot</w:t>
            </w:r>
          </w:p>
        </w:tc>
        <w:tc>
          <w:tcPr>
            <w:tcW w:w="0" w:type="auto"/>
          </w:tcPr>
          <w:p w14:paraId="59DA9D32" w14:textId="77777777" w:rsidR="00266FBB" w:rsidRDefault="00933094">
            <w:pPr>
              <w:pStyle w:val="Compact"/>
              <w:jc w:val="right"/>
            </w:pPr>
            <w:r>
              <w:t>336</w:t>
            </w:r>
          </w:p>
        </w:tc>
      </w:tr>
      <w:tr w:rsidR="00266FBB" w14:paraId="7501A239" w14:textId="77777777">
        <w:tc>
          <w:tcPr>
            <w:tcW w:w="0" w:type="auto"/>
          </w:tcPr>
          <w:p w14:paraId="1022A618" w14:textId="77777777" w:rsidR="00266FBB" w:rsidRDefault="00933094">
            <w:pPr>
              <w:pStyle w:val="Compact"/>
            </w:pPr>
            <w:r>
              <w:t>Nootka/Esperanza</w:t>
            </w:r>
          </w:p>
        </w:tc>
        <w:tc>
          <w:tcPr>
            <w:tcW w:w="0" w:type="auto"/>
          </w:tcPr>
          <w:p w14:paraId="1C4A99F9" w14:textId="77777777" w:rsidR="00266FBB" w:rsidRDefault="00933094">
            <w:pPr>
              <w:pStyle w:val="Compact"/>
              <w:jc w:val="right"/>
            </w:pPr>
            <w:r>
              <w:t>77</w:t>
            </w:r>
          </w:p>
        </w:tc>
      </w:tr>
      <w:tr w:rsidR="00266FBB" w14:paraId="38A98927" w14:textId="77777777">
        <w:tc>
          <w:tcPr>
            <w:tcW w:w="0" w:type="auto"/>
          </w:tcPr>
          <w:p w14:paraId="5AB94A75" w14:textId="77777777" w:rsidR="00266FBB" w:rsidRDefault="00933094">
            <w:pPr>
              <w:pStyle w:val="Compact"/>
            </w:pPr>
            <w:r>
              <w:t>Quatsino</w:t>
            </w:r>
          </w:p>
        </w:tc>
        <w:tc>
          <w:tcPr>
            <w:tcW w:w="0" w:type="auto"/>
          </w:tcPr>
          <w:p w14:paraId="116A5E1F" w14:textId="77777777" w:rsidR="00266FBB" w:rsidRDefault="00933094">
            <w:pPr>
              <w:pStyle w:val="Compact"/>
              <w:jc w:val="right"/>
            </w:pPr>
            <w:r>
              <w:t>217</w:t>
            </w:r>
          </w:p>
        </w:tc>
      </w:tr>
    </w:tbl>
    <w:p w14:paraId="5AFF785B" w14:textId="77777777" w:rsidR="00266FBB" w:rsidRDefault="00933094">
      <w:pPr>
        <w:pStyle w:val="Heading3"/>
      </w:pPr>
      <w:bookmarkStart w:id="475" w:name="spawner-abundances"/>
      <w:r>
        <w:t>4.2.3</w:t>
      </w:r>
      <w:r>
        <w:tab/>
        <w:t>Spawner Abundances</w:t>
      </w:r>
      <w:bookmarkEnd w:id="475"/>
    </w:p>
    <w:p w14:paraId="15B91713" w14:textId="0862F62A" w:rsidR="00266FBB" w:rsidRDefault="00933094">
      <w:r>
        <w:t xml:space="preserve">Spawner abundances were provided for 20 WCVI </w:t>
      </w:r>
      <w:ins w:id="476" w:author="DFO" w:date="2021-12-22T13:52:00Z">
        <w:r w:rsidR="001276CB">
          <w:t xml:space="preserve">escapement </w:t>
        </w:r>
      </w:ins>
      <w:r>
        <w:t xml:space="preserve">indicators stocks, (D. Dosbon and D. McHugh pers .comm.; </w:t>
      </w:r>
      <w:commentRangeStart w:id="477"/>
      <w:r>
        <w:t xml:space="preserve">Table ??; </w:t>
      </w:r>
      <w:commentRangeEnd w:id="477"/>
      <w:r w:rsidR="001276CB">
        <w:rPr>
          <w:rStyle w:val="CommentReference"/>
        </w:rPr>
        <w:commentReference w:id="477"/>
      </w:r>
      <w:r>
        <w:t>Figure 4.2). These time-series are compiled annually by DFO South</w:t>
      </w:r>
      <w:ins w:id="478" w:author="DFO" w:date="2021-12-22T13:52:00Z">
        <w:r w:rsidR="001276CB">
          <w:t xml:space="preserve"> C</w:t>
        </w:r>
      </w:ins>
      <w:del w:id="479" w:author="DFO" w:date="2021-12-22T13:52:00Z">
        <w:r w:rsidDel="001276CB">
          <w:delText>c</w:delText>
        </w:r>
      </w:del>
      <w:r>
        <w:t>oast Area Staff for local and international assessment and management (e.g., DFO (</w:t>
      </w:r>
      <w:hyperlink w:anchor="ref-dfoWCVISalmonBulletin2021">
        <w:r>
          <w:rPr>
            <w:rStyle w:val="Hyperlink"/>
          </w:rPr>
          <w:t>2021</w:t>
        </w:r>
      </w:hyperlink>
      <w:hyperlink w:anchor="ref-dfoWCVISalmonBulletin2021">
        <w:r>
          <w:rPr>
            <w:rStyle w:val="Hyperlink"/>
          </w:rPr>
          <w:t>b</w:t>
        </w:r>
      </w:hyperlink>
      <w:r>
        <w:t>)). Missing values were not infilled, which limited the estimation of historical SMU status to years with complete data series. Although the time-series of some</w:t>
      </w:r>
      <w:ins w:id="480" w:author="DFO" w:date="2021-12-22T13:53:00Z">
        <w:r w:rsidR="001276CB">
          <w:t xml:space="preserve"> escapement</w:t>
        </w:r>
      </w:ins>
      <w:r>
        <w:t xml:space="preserve"> indicator</w:t>
      </w:r>
      <w:del w:id="481" w:author="DFO" w:date="2021-12-22T13:53:00Z">
        <w:r w:rsidDel="001276CB">
          <w:delText>s</w:delText>
        </w:r>
      </w:del>
      <w:r>
        <w:t xml:space="preserve"> stocks </w:t>
      </w:r>
      <w:del w:id="482" w:author="DFO" w:date="2021-12-22T13:54:00Z">
        <w:r w:rsidDel="001276CB">
          <w:delText>extends back to</w:delText>
        </w:r>
      </w:del>
      <w:ins w:id="483" w:author="DFO" w:date="2021-12-22T13:54:00Z">
        <w:r w:rsidR="001276CB">
          <w:t>begin in</w:t>
        </w:r>
      </w:ins>
      <w:r>
        <w:t xml:space="preserve"> 1953, others began as late as 1995 limiting our analyses to these recent time-series</w:t>
      </w:r>
      <w:ins w:id="484" w:author="DFO" w:date="2021-12-22T13:54:00Z">
        <w:r w:rsidR="001276CB">
          <w:t xml:space="preserve"> that are based on a consistent escapement methodology (PSC 2018)</w:t>
        </w:r>
      </w:ins>
      <w:r>
        <w:t xml:space="preserve">. In future work, infilled time-series of </w:t>
      </w:r>
      <w:ins w:id="485" w:author="DFO" w:date="2021-12-22T13:54:00Z">
        <w:r w:rsidR="001276CB">
          <w:t xml:space="preserve">escapement </w:t>
        </w:r>
      </w:ins>
      <w:r>
        <w:t>indicator</w:t>
      </w:r>
      <w:ins w:id="486" w:author="DFO" w:date="2021-12-22T13:55:00Z">
        <w:r w:rsidR="001276CB">
          <w:t xml:space="preserve"> </w:t>
        </w:r>
      </w:ins>
      <w:r>
        <w:t>s</w:t>
      </w:r>
      <w:ins w:id="487" w:author="DFO" w:date="2021-12-22T13:55:00Z">
        <w:r w:rsidR="001276CB">
          <w:t>tocks</w:t>
        </w:r>
      </w:ins>
      <w:r>
        <w:t xml:space="preserve"> within inlets (or CUs) could be developed to extend the available time-series. Spawner abundances for </w:t>
      </w:r>
      <w:ins w:id="488" w:author="DFO" w:date="2021-12-22T13:55:00Z">
        <w:r w:rsidR="001276CB">
          <w:t xml:space="preserve">escapement </w:t>
        </w:r>
      </w:ins>
      <w:r>
        <w:t>indicator</w:t>
      </w:r>
      <w:del w:id="489" w:author="DFO" w:date="2021-12-22T13:55:00Z">
        <w:r w:rsidDel="001276CB">
          <w:delText>s</w:delText>
        </w:r>
      </w:del>
      <w:r>
        <w:t xml:space="preserve"> stocks were estimated </w:t>
      </w:r>
      <w:del w:id="490" w:author="DFO" w:date="2021-12-22T13:55:00Z">
        <w:r w:rsidDel="001276CB">
          <w:delText>based on</w:delText>
        </w:r>
      </w:del>
      <w:ins w:id="491" w:author="DFO" w:date="2021-12-22T13:55:00Z">
        <w:r w:rsidR="001276CB">
          <w:t>from</w:t>
        </w:r>
      </w:ins>
      <w:r>
        <w:t xml:space="preserve"> a combination of snorkel, boat or aerial surveys, bank walks, and fence counts, which range in accuracy and precision (see DFO (</w:t>
      </w:r>
      <w:hyperlink w:anchor="ref-dfoWestCoastVancouver2014">
        <w:r>
          <w:rPr>
            <w:rStyle w:val="Hyperlink"/>
          </w:rPr>
          <w:t>2014</w:t>
        </w:r>
      </w:hyperlink>
      <w:r>
        <w:t>) for a summary of monitoring and assessment methods). Although indicator stocks are chosen in part based on the consistency of the methods applied, spawner estimates from visual surveys is a source of uncertainty for this SMU. Abundances are usually estimated using Area-Under-the-Curve (AUC) or associated maximum likelihood methods. For stocks that are not surveyed continuously over the spawning season, abundances are estimated using peak counts or a combination of observations from multiple surveys, contributing additional uncertainties to abundance estimates.</w:t>
      </w:r>
    </w:p>
    <w:p w14:paraId="78B6E979" w14:textId="77777777" w:rsidR="00266FBB" w:rsidRDefault="00933094">
      <w:r>
        <w:rPr>
          <w:noProof/>
        </w:rPr>
        <w:drawing>
          <wp:inline distT="0" distB="0" distL="0" distR="0" wp14:anchorId="3462C3B8" wp14:editId="4BFB3BF7">
            <wp:extent cx="5486400" cy="3429000"/>
            <wp:effectExtent l="0" t="0" r="0" b="0"/>
            <wp:docPr id="23" name="Picture" descr="Figure 4.2: Time-series of spawner abundances by indicator stock, in units of 1000s. Dark blue time-series are indicator stocks where most production is from natural spawning and Proportionate Natural Index (PNI) values are generally &gt;= 0.5; light blue time-series are indicator stocks where hatchery producion is dominant, where PNI values are generally &lt; 0.5. Prelminary PNI values are provided in the top right corner of each panel where they are available. See Section on PNI values below for more details."/>
            <wp:cNvGraphicFramePr/>
            <a:graphic xmlns:a="http://schemas.openxmlformats.org/drawingml/2006/main">
              <a:graphicData uri="http://schemas.openxmlformats.org/drawingml/2006/picture">
                <pic:pic xmlns:pic="http://schemas.openxmlformats.org/drawingml/2006/picture">
                  <pic:nvPicPr>
                    <pic:cNvPr id="0" name="Picture" descr="figure/chinook-IndicatorTimeSeries.png"/>
                    <pic:cNvPicPr>
                      <a:picLocks noChangeAspect="1" noChangeArrowheads="1"/>
                    </pic:cNvPicPr>
                  </pic:nvPicPr>
                  <pic:blipFill>
                    <a:blip r:embed="rId33"/>
                    <a:stretch>
                      <a:fillRect/>
                    </a:stretch>
                  </pic:blipFill>
                  <pic:spPr bwMode="auto">
                    <a:xfrm>
                      <a:off x="0" y="0"/>
                      <a:ext cx="5486400" cy="3429000"/>
                    </a:xfrm>
                    <a:prstGeom prst="rect">
                      <a:avLst/>
                    </a:prstGeom>
                    <a:noFill/>
                    <a:ln w="9525">
                      <a:noFill/>
                      <a:headEnd/>
                      <a:tailEnd/>
                    </a:ln>
                  </pic:spPr>
                </pic:pic>
              </a:graphicData>
            </a:graphic>
          </wp:inline>
        </w:drawing>
      </w:r>
    </w:p>
    <w:p w14:paraId="1C27C24B" w14:textId="04AFF329" w:rsidR="00266FBB" w:rsidRDefault="00933094">
      <w:r>
        <w:lastRenderedPageBreak/>
        <w:t>Figure 4.2: Time-series of spawner abundances by</w:t>
      </w:r>
      <w:ins w:id="492" w:author="DFO" w:date="2021-12-22T13:56:00Z">
        <w:r w:rsidR="001276CB">
          <w:t xml:space="preserve"> escapement</w:t>
        </w:r>
      </w:ins>
      <w:r>
        <w:t xml:space="preserve"> indicator stock, in units of 1000s. Dark blue time-series are </w:t>
      </w:r>
      <w:ins w:id="493" w:author="DFO" w:date="2021-12-22T13:56:00Z">
        <w:r w:rsidR="001276CB">
          <w:t xml:space="preserve">escapement </w:t>
        </w:r>
      </w:ins>
      <w:r>
        <w:t>indicator stocks where most production is from natural spawning and Proportionate Natural Index (PNI) values are generally &gt;= 0.5; light blue time-series are indicator stocks where hatchery produc</w:t>
      </w:r>
      <w:ins w:id="494" w:author="DFO" w:date="2021-12-22T13:56:00Z">
        <w:r w:rsidR="001276CB">
          <w:t>t</w:t>
        </w:r>
      </w:ins>
      <w:r>
        <w:t xml:space="preserve">ion is dominant, where PNI values are generally &lt; 0.5. </w:t>
      </w:r>
      <w:commentRangeStart w:id="495"/>
      <w:r>
        <w:t>Prel</w:t>
      </w:r>
      <w:ins w:id="496" w:author="DFO" w:date="2021-12-22T13:56:00Z">
        <w:r w:rsidR="001276CB">
          <w:t>i</w:t>
        </w:r>
      </w:ins>
      <w:r>
        <w:t>minary PNI values</w:t>
      </w:r>
      <w:commentRangeEnd w:id="495"/>
      <w:r w:rsidR="001276CB">
        <w:rPr>
          <w:rStyle w:val="CommentReference"/>
        </w:rPr>
        <w:commentReference w:id="495"/>
      </w:r>
      <w:r>
        <w:t xml:space="preserve"> are provided in the top right corner of each panel where they are available. See Section on PNI values below for more details.</w:t>
      </w:r>
    </w:p>
    <w:p w14:paraId="3C556A1F" w14:textId="77777777" w:rsidR="00266FBB" w:rsidRPr="00E51158" w:rsidRDefault="00933094">
      <w:pPr>
        <w:pStyle w:val="Heading3"/>
        <w:rPr>
          <w:lang w:val="en-US"/>
        </w:rPr>
      </w:pPr>
      <w:bookmarkStart w:id="497" w:name="proportionate-natural-influence-pni"/>
      <w:r w:rsidRPr="00E51158">
        <w:rPr>
          <w:lang w:val="en-US"/>
        </w:rPr>
        <w:t>4.2.4</w:t>
      </w:r>
      <w:r w:rsidRPr="00E51158">
        <w:rPr>
          <w:lang w:val="en-US"/>
        </w:rPr>
        <w:tab/>
        <w:t>Proportionate Natural Influence, PNI</w:t>
      </w:r>
      <w:bookmarkEnd w:id="497"/>
    </w:p>
    <w:p w14:paraId="33D50DEA" w14:textId="35BABC79" w:rsidR="00266FBB" w:rsidRDefault="00933094">
      <w:r>
        <w:t xml:space="preserve">To evaluate the </w:t>
      </w:r>
      <w:del w:id="498" w:author="DFO" w:date="2021-12-22T13:57:00Z">
        <w:r w:rsidDel="001276CB">
          <w:delText xml:space="preserve">impact </w:delText>
        </w:r>
      </w:del>
      <w:ins w:id="499" w:author="DFO" w:date="2021-12-22T13:57:00Z">
        <w:r w:rsidR="001276CB">
          <w:t xml:space="preserve">component </w:t>
        </w:r>
      </w:ins>
      <w:r>
        <w:t xml:space="preserve">of hatchery production, Proportionate Natural Influence, PNI values for 14 WCVI indicator stocks were provided to DFO South Coast Stock Assessment by DFO’s Salmonid Enhancement Program (J. Bokvist, pers. comm. DFO South Coast Salmon Assessment). Stocks were considered significantly enhanced and excluded from our analyses </w:t>
      </w:r>
      <w:del w:id="500" w:author="DFO" w:date="2021-12-22T13:58:00Z">
        <w:r w:rsidDel="001276CB">
          <w:delText xml:space="preserve">if </w:delText>
        </w:r>
      </w:del>
      <w:ins w:id="501" w:author="DFO" w:date="2021-12-22T13:58:00Z">
        <w:r w:rsidR="001276CB">
          <w:t xml:space="preserve">when </w:t>
        </w:r>
      </w:ins>
      <w:commentRangeStart w:id="502"/>
      <w:r>
        <w:t>average PNI values over the available time-series were &lt; 0.5</w:t>
      </w:r>
      <w:commentRangeEnd w:id="502"/>
      <w:r w:rsidR="001276CB">
        <w:rPr>
          <w:rStyle w:val="CommentReference"/>
        </w:rPr>
        <w:commentReference w:id="502"/>
      </w:r>
      <w:r>
        <w:t xml:space="preserve">. Thermal marking was used to identify the proportion of hatchery-origin spawners on the spawning grounds to derive PNI values. When data on thermal marking were not available, coded-wire tags (CWTs) were used to identify hatchery-origin spawners. </w:t>
      </w:r>
      <w:commentRangeStart w:id="503"/>
      <w:r>
        <w:t xml:space="preserve">Although Gold River had PNI values &gt; 0.5 (0.52), most of the unmarked spawners are thought to be second generation (or descendants of) hatchery-origin fish from the Robertson Creek hatchery, was excluded from our analyses. </w:t>
      </w:r>
      <w:commentRangeEnd w:id="503"/>
      <w:r w:rsidR="001276CB">
        <w:rPr>
          <w:rStyle w:val="CommentReference"/>
        </w:rPr>
        <w:commentReference w:id="503"/>
      </w:r>
      <w:r>
        <w:t xml:space="preserve">Also, although PNI of Artlish was marginally &lt;0.5 (0.46), PNI estimates were only available for one year (2015) using CWTs, which was deemed to be unrepresentative of this stock which is relatively unenhanced. Five of the remaining 6 </w:t>
      </w:r>
      <w:ins w:id="504" w:author="DFO" w:date="2021-12-22T14:01:00Z">
        <w:r w:rsidR="00242659">
          <w:t xml:space="preserve">escapement </w:t>
        </w:r>
      </w:ins>
      <w:r>
        <w:t xml:space="preserve">indicator stocks without PNI data are not thought to be significantly enhanced, Cayeghle, Kaouk, Megin, Moyeha and Tasish (D. McHugh, pers. comm., DFO South Coast Stock Assessment). One </w:t>
      </w:r>
      <w:ins w:id="505" w:author="DFO" w:date="2021-12-22T14:01:00Z">
        <w:r w:rsidR="00242659">
          <w:t xml:space="preserve">escapement </w:t>
        </w:r>
      </w:ins>
      <w:r>
        <w:t xml:space="preserve">indicator stock without PNI data, Tranquil, was considered significantly enhanced and was grouped with the PNI &lt;0.5 stocks (D. McHugh, pers. comm., DFO South Coast Stock Assessment). </w:t>
      </w:r>
      <w:commentRangeStart w:id="506"/>
      <w:r>
        <w:t>Guidelines and methods for estimating PNI values are currently being documented by DFO’s Salmonid Enhancement Program.</w:t>
      </w:r>
      <w:commentRangeEnd w:id="506"/>
      <w:r w:rsidR="00242659">
        <w:rPr>
          <w:rStyle w:val="CommentReference"/>
        </w:rPr>
        <w:commentReference w:id="506"/>
      </w:r>
      <w:r>
        <w:t xml:space="preserve"> Uncertainties in PNI values stem from low sample sizes</w:t>
      </w:r>
      <w:ins w:id="507" w:author="DFO" w:date="2021-12-22T14:03:00Z">
        <w:r w:rsidR="00242659">
          <w:t xml:space="preserve"> on the spawning grounds</w:t>
        </w:r>
      </w:ins>
      <w:r>
        <w:t xml:space="preserve"> to estimate proportion hatchery-origin spawners, large uncertainties from CWT estimates of hatchery-origin spawners</w:t>
      </w:r>
      <w:ins w:id="508" w:author="DFO" w:date="2021-12-22T14:03:00Z">
        <w:r w:rsidR="00242659">
          <w:t xml:space="preserve"> due to insufficient marking of hatchery production</w:t>
        </w:r>
      </w:ins>
      <w:r>
        <w:t xml:space="preserve">, and </w:t>
      </w:r>
      <w:commentRangeStart w:id="509"/>
      <w:r>
        <w:t>assumptions required to estimate proportion natural-origin brood stock</w:t>
      </w:r>
      <w:commentRangeEnd w:id="509"/>
      <w:r w:rsidR="00242659">
        <w:rPr>
          <w:rStyle w:val="CommentReference"/>
        </w:rPr>
        <w:commentReference w:id="509"/>
      </w:r>
      <w:r>
        <w:t>.</w:t>
      </w:r>
    </w:p>
    <w:p w14:paraId="0F839E01" w14:textId="3D8FCEAF" w:rsidR="00266FBB" w:rsidRDefault="00933094">
      <w:pPr>
        <w:pStyle w:val="BodyText"/>
      </w:pPr>
      <w:r>
        <w:t xml:space="preserve">Because current and historical times-series of the proportion of hatchery-origin spawners were not consistently available for stocks with PNI </w:t>
      </w:r>
      <m:oMath>
        <m:r>
          <w:rPr>
            <w:rFonts w:ascii="Cambria Math" w:hAnsi="Cambria Math"/>
          </w:rPr>
          <m:t>≥</m:t>
        </m:r>
      </m:oMath>
      <w:r>
        <w:t xml:space="preserve"> 0.5, total spawner abundances (i.e., combined natural- and hatchery-origin spawners) were used in the assessment of CU and aggregate SMU level statuses. This may result</w:t>
      </w:r>
      <w:del w:id="510" w:author="DFO" w:date="2021-12-22T14:04:00Z">
        <w:r w:rsidDel="00242659">
          <w:delText>s</w:delText>
        </w:r>
      </w:del>
      <w:r>
        <w:t xml:space="preserve"> in overly optimistic assessments of status relative to </w:t>
      </w:r>
      <w:del w:id="511" w:author="DFO" w:date="2021-12-22T14:04:00Z">
        <w:r w:rsidDel="00242659">
          <w:delText>if</w:delText>
        </w:r>
      </w:del>
      <w:ins w:id="512" w:author="DFO" w:date="2021-12-22T14:05:00Z">
        <w:r w:rsidR="00242659">
          <w:t>situations where</w:t>
        </w:r>
      </w:ins>
      <w:del w:id="513" w:author="DFO" w:date="2021-12-22T14:04:00Z">
        <w:r w:rsidDel="00242659">
          <w:delText xml:space="preserve"> </w:delText>
        </w:r>
      </w:del>
      <w:ins w:id="514" w:author="DFO" w:date="2021-12-22T14:04:00Z">
        <w:r w:rsidR="00242659">
          <w:t xml:space="preserve"> </w:t>
        </w:r>
      </w:ins>
      <w:r>
        <w:t xml:space="preserve">hatchery-origin fish were excluded (as in Interior Fraser River Coho case study). We recommend the </w:t>
      </w:r>
      <w:ins w:id="515" w:author="DFO" w:date="2021-12-22T14:05:00Z">
        <w:r w:rsidR="00242659">
          <w:t xml:space="preserve">design of hatchery marking and spawning ground sampling programs to </w:t>
        </w:r>
      </w:ins>
      <w:r>
        <w:t>collect</w:t>
      </w:r>
      <w:del w:id="516" w:author="DFO" w:date="2021-12-22T14:05:00Z">
        <w:r w:rsidDel="00242659">
          <w:delText xml:space="preserve">ion of </w:delText>
        </w:r>
      </w:del>
      <w:ins w:id="517" w:author="DFO" w:date="2021-12-22T14:05:00Z">
        <w:r w:rsidR="00242659">
          <w:t xml:space="preserve"> </w:t>
        </w:r>
      </w:ins>
      <w:r>
        <w:t xml:space="preserve">data to estimate the contribution of hatchery-origin spawners to total production for </w:t>
      </w:r>
      <w:del w:id="518" w:author="DFO" w:date="2021-12-22T14:05:00Z">
        <w:r w:rsidDel="00242659">
          <w:delText xml:space="preserve">these </w:delText>
        </w:r>
      </w:del>
      <w:ins w:id="519" w:author="DFO" w:date="2021-12-22T14:05:00Z">
        <w:r w:rsidR="00242659">
          <w:t xml:space="preserve">escapement </w:t>
        </w:r>
      </w:ins>
      <w:r>
        <w:t>indicator stocks. The inclusion of hatchery-origin fish in estimates of status is a key source of uncertainty for this SMU</w:t>
      </w:r>
      <w:ins w:id="520" w:author="DFO" w:date="2021-12-22T14:06:00Z">
        <w:r w:rsidR="00242659">
          <w:t xml:space="preserve"> (and likely for many others in British Columbia)</w:t>
        </w:r>
      </w:ins>
      <w:r>
        <w:t>.</w:t>
      </w:r>
    </w:p>
    <w:p w14:paraId="47515797" w14:textId="77777777" w:rsidR="00266FBB" w:rsidRDefault="00933094">
      <w:pPr>
        <w:pStyle w:val="Heading2"/>
      </w:pPr>
      <w:bookmarkStart w:id="521" w:name="inlet-and-cu-status-estimation"/>
      <w:r>
        <w:t>4.3</w:t>
      </w:r>
      <w:r>
        <w:tab/>
        <w:t>INLET AND CU STATUS ESTIMATION</w:t>
      </w:r>
      <w:bookmarkEnd w:id="521"/>
    </w:p>
    <w:p w14:paraId="169A23C9" w14:textId="0FCC2A5E" w:rsidR="00266FBB" w:rsidRDefault="00933094">
      <w:r>
        <w:t>Inlet status was derived by applying the multidimensional approach used within the Pacific Salmon Status Scanner to individual inlets (Pestal et al., in prep). We found that the status using this method was equivalent to status on a single metric, abundance relative to a lower benchmark S</w:t>
      </w:r>
      <w:r>
        <w:rPr>
          <w:vertAlign w:val="subscript"/>
        </w:rPr>
        <w:t>gen</w:t>
      </w:r>
      <w:r>
        <w:t xml:space="preserve"> for all inlets, because abundances were only available on a relative scale (only indicator stocks are monitored consistently); absolute numbers were not available (as shown in Figure 2.1). Because the results were the same, we present a single set of analyses and results, labeled as the single metric (which also represents multidimensional status in this case). Holt et al. (in review) recommend</w:t>
      </w:r>
      <w:del w:id="522" w:author="DFO" w:date="2021-12-22T14:06:00Z">
        <w:r w:rsidDel="00242659">
          <w:delText>s</w:delText>
        </w:r>
      </w:del>
      <w:r>
        <w:t xml:space="preserve"> applying the Salmon Scanner to derive CU-level status.</w:t>
      </w:r>
    </w:p>
    <w:p w14:paraId="325B8706" w14:textId="77777777" w:rsidR="00266FBB" w:rsidRDefault="00933094">
      <w:pPr>
        <w:pStyle w:val="BodyText"/>
      </w:pPr>
      <w:r>
        <w:lastRenderedPageBreak/>
        <w:t>The lower benchmark on abundances applied under the WSP, S</w:t>
      </w:r>
      <w:r>
        <w:rPr>
          <w:vertAlign w:val="subscript"/>
        </w:rPr>
        <w:t>gen</w:t>
      </w:r>
      <w:r>
        <w:t>, the spawner abundances required to achieve S</w:t>
      </w:r>
      <w:r>
        <w:rPr>
          <w:vertAlign w:val="subscript"/>
        </w:rPr>
        <w:t>MSY</w:t>
      </w:r>
      <w:r>
        <w:t xml:space="preserve"> within one generation without fishing under equilibrium conditions, was derived by optimizing the Ricker equation with recruitment set to S</w:t>
      </w:r>
      <w:r>
        <w:rPr>
          <w:vertAlign w:val="subscript"/>
        </w:rPr>
        <w:t>MSY</w:t>
      </w:r>
      <w:r>
        <w:t xml:space="preserve"> (equation (3.5) repeated again here for transparency):</w:t>
      </w:r>
    </w:p>
    <w:p w14:paraId="7C57C313" w14:textId="77777777" w:rsidR="00266FBB" w:rsidRDefault="00161351">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m:t>
              </m:r>
            </m:sub>
          </m:sSub>
          <m:r>
            <w:rPr>
              <w:rFonts w:ascii="Cambria Math" w:hAnsi="Cambria Math"/>
            </w:rPr>
            <m:t>=a*</m:t>
          </m:r>
          <m:sSub>
            <m:sSubPr>
              <m:ctrlPr>
                <w:rPr>
                  <w:rFonts w:ascii="Cambria Math" w:hAnsi="Cambria Math"/>
                </w:rPr>
              </m:ctrlPr>
            </m:sSubPr>
            <m:e>
              <m:r>
                <w:rPr>
                  <w:rFonts w:ascii="Cambria Math" w:hAnsi="Cambria Math"/>
                </w:rPr>
                <m:t>S</m:t>
              </m:r>
            </m:e>
            <m:sub>
              <m:r>
                <w:rPr>
                  <w:rFonts w:ascii="Cambria Math" w:hAnsi="Cambria Math"/>
                </w:rPr>
                <m:t>gen</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-b*</m:t>
              </m:r>
              <m:sSub>
                <m:sSubPr>
                  <m:ctrlPr>
                    <w:rPr>
                      <w:rFonts w:ascii="Cambria Math" w:hAnsi="Cambria Math"/>
                    </w:rPr>
                  </m:ctrlPr>
                </m:sSubPr>
                <m:e>
                  <m:r>
                    <w:rPr>
                      <w:rFonts w:ascii="Cambria Math" w:hAnsi="Cambria Math"/>
                    </w:rPr>
                    <m:t>S</m:t>
                  </m:r>
                </m:e>
                <m:sub>
                  <m:r>
                    <w:rPr>
                      <w:rFonts w:ascii="Cambria Math" w:hAnsi="Cambria Math"/>
                    </w:rPr>
                    <m:t>gen</m:t>
                  </m:r>
                </m:sub>
              </m:sSub>
            </m:sup>
          </m:sSup>
          <m:r>
            <w:rPr>
              <w:rFonts w:ascii="Cambria Math" w:hAnsi="Cambria Math"/>
            </w:rPr>
            <m:t>  (4.1)</m:t>
          </m:r>
        </m:oMath>
      </m:oMathPara>
    </w:p>
    <w:p w14:paraId="4DE39E32" w14:textId="77777777" w:rsidR="00266FBB" w:rsidRDefault="00933094">
      <w:r>
        <w:t>where,</w:t>
      </w:r>
    </w:p>
    <w:p w14:paraId="3038CC64" w14:textId="77777777" w:rsidR="00266FBB" w:rsidRDefault="00933094">
      <w:pPr>
        <w:pStyle w:val="BodyText"/>
      </w:pPr>
      <m:oMathPara>
        <m:oMathParaPr>
          <m:jc m:val="center"/>
        </m:oMathParaPr>
        <m:oMath>
          <m:r>
            <w:rPr>
              <w:rFonts w:ascii="Cambria Math" w:hAnsi="Cambria Math"/>
            </w:rPr>
            <m:t>b=</m:t>
          </m:r>
          <m:f>
            <m:fPr>
              <m:ctrlPr>
                <w:rPr>
                  <w:rFonts w:ascii="Cambria Math" w:hAnsi="Cambria Math"/>
                </w:rPr>
              </m:ctrlPr>
            </m:fPr>
            <m:num>
              <m:r>
                <m:rPr>
                  <m:nor/>
                </m:rPr>
                <m:t>log</m:t>
              </m:r>
              <m:r>
                <w:rPr>
                  <w:rFonts w:ascii="Cambria Math" w:hAnsi="Cambria Math"/>
                </w:rPr>
                <m:t>(a)</m:t>
              </m:r>
            </m:num>
            <m:den>
              <m:sSub>
                <m:sSubPr>
                  <m:ctrlPr>
                    <w:rPr>
                      <w:rFonts w:ascii="Cambria Math" w:hAnsi="Cambria Math"/>
                    </w:rPr>
                  </m:ctrlPr>
                </m:sSubPr>
                <m:e>
                  <m:r>
                    <w:rPr>
                      <w:rFonts w:ascii="Cambria Math" w:hAnsi="Cambria Math"/>
                    </w:rPr>
                    <m:t>S</m:t>
                  </m:r>
                </m:e>
                <m:sub>
                  <m:r>
                    <w:rPr>
                      <w:rFonts w:ascii="Cambria Math" w:hAnsi="Cambria Math"/>
                    </w:rPr>
                    <m:t>REP</m:t>
                  </m:r>
                </m:sub>
              </m:sSub>
            </m:den>
          </m:f>
          <m:r>
            <w:rPr>
              <w:rFonts w:ascii="Cambria Math" w:hAnsi="Cambria Math"/>
            </w:rPr>
            <m:t>  (4.2)</m:t>
          </m:r>
        </m:oMath>
      </m:oMathPara>
    </w:p>
    <w:p w14:paraId="0E05E535" w14:textId="77777777" w:rsidR="00266FBB" w:rsidRPr="00E51158" w:rsidRDefault="00161351">
      <w:pPr>
        <w:rPr>
          <w:lang w:val="fr-FR"/>
        </w:rPr>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m:t>
              </m:r>
            </m:sub>
          </m:sSub>
          <m:r>
            <w:rPr>
              <w:rFonts w:ascii="Cambria Math" w:hAnsi="Cambria Math"/>
              <w:lang w:val="fr-FR"/>
            </w:rPr>
            <m:t>=</m:t>
          </m:r>
          <m:f>
            <m:fPr>
              <m:ctrlPr>
                <w:rPr>
                  <w:rFonts w:ascii="Cambria Math" w:hAnsi="Cambria Math"/>
                </w:rPr>
              </m:ctrlPr>
            </m:fPr>
            <m:num>
              <m:r>
                <w:rPr>
                  <w:rFonts w:ascii="Cambria Math" w:hAnsi="Cambria Math"/>
                  <w:lang w:val="fr-FR"/>
                </w:rPr>
                <m:t>1-</m:t>
              </m:r>
              <m:r>
                <w:rPr>
                  <w:rFonts w:ascii="Cambria Math" w:hAnsi="Cambria Math"/>
                </w:rPr>
                <m:t>W</m:t>
              </m:r>
              <m:sSup>
                <m:sSupPr>
                  <m:ctrlPr>
                    <w:rPr>
                      <w:rFonts w:ascii="Cambria Math" w:hAnsi="Cambria Math"/>
                    </w:rPr>
                  </m:ctrlPr>
                </m:sSupPr>
                <m:e>
                  <m:r>
                    <w:rPr>
                      <w:rFonts w:ascii="Cambria Math" w:hAnsi="Cambria Math"/>
                    </w:rPr>
                    <m:t>e</m:t>
                  </m:r>
                </m:e>
                <m:sup>
                  <m:r>
                    <w:rPr>
                      <w:rFonts w:ascii="Cambria Math" w:hAnsi="Cambria Math"/>
                      <w:lang w:val="fr-FR"/>
                    </w:rPr>
                    <m:t>1-</m:t>
                  </m:r>
                  <m:r>
                    <m:rPr>
                      <m:nor/>
                    </m:rPr>
                    <w:rPr>
                      <w:lang w:val="fr-FR"/>
                    </w:rPr>
                    <m:t>log</m:t>
                  </m:r>
                  <m:r>
                    <w:rPr>
                      <w:rFonts w:ascii="Cambria Math" w:hAnsi="Cambria Math"/>
                      <w:lang w:val="fr-FR"/>
                    </w:rPr>
                    <m:t>(</m:t>
                  </m:r>
                  <m:r>
                    <w:rPr>
                      <w:rFonts w:ascii="Cambria Math" w:hAnsi="Cambria Math"/>
                    </w:rPr>
                    <m:t>a</m:t>
                  </m:r>
                  <m:r>
                    <w:rPr>
                      <w:rFonts w:ascii="Cambria Math" w:hAnsi="Cambria Math"/>
                      <w:lang w:val="fr-FR"/>
                    </w:rPr>
                    <m:t>)</m:t>
                  </m:r>
                </m:sup>
              </m:sSup>
            </m:num>
            <m:den>
              <m:r>
                <w:rPr>
                  <w:rFonts w:ascii="Cambria Math" w:hAnsi="Cambria Math"/>
                </w:rPr>
                <m:t>b</m:t>
              </m:r>
            </m:den>
          </m:f>
          <m:r>
            <w:rPr>
              <w:rFonts w:ascii="Cambria Math" w:hAnsi="Cambria Math"/>
              <w:lang w:val="fr-FR"/>
            </w:rPr>
            <m:t>  (4.3)</m:t>
          </m:r>
        </m:oMath>
      </m:oMathPara>
    </w:p>
    <w:p w14:paraId="1336E3AB" w14:textId="77777777" w:rsidR="00266FBB" w:rsidRDefault="00933094">
      <w:r>
        <w:t xml:space="preserve">and </w:t>
      </w:r>
      <m:oMath>
        <m:r>
          <w:rPr>
            <w:rFonts w:ascii="Cambria Math" w:hAnsi="Cambria Math"/>
          </w:rPr>
          <m:t>a</m:t>
        </m:r>
      </m:oMath>
      <w:r>
        <w:t xml:space="preserve"> is recruits-per-spawner at low productivity. Maximum likelihood estimates of S</w:t>
      </w:r>
      <w:r>
        <w:rPr>
          <w:vertAlign w:val="subscript"/>
        </w:rPr>
        <w:t>REP</w:t>
      </w:r>
      <w:r>
        <w:t xml:space="preserve"> values (and 95% CIs) were derived from the watershed-area model adapted from Parken et al. (</w:t>
      </w:r>
      <w:hyperlink w:anchor="Xa50ddd5116e80abdcf5cfb9a25187a8dc0c8bbb">
        <w:r>
          <w:rPr>
            <w:rStyle w:val="Hyperlink"/>
          </w:rPr>
          <w:t>2006</w:t>
        </w:r>
      </w:hyperlink>
      <w:r>
        <w:t>), that included hierarchical structure in the underlying meta-analysis accounting for similarities in productivity among ocean-type and stream-type fish Liermann et al. (</w:t>
      </w:r>
      <w:hyperlink w:anchor="ref-liermannUsingAccessibleWatershed2010">
        <w:r>
          <w:rPr>
            <w:rStyle w:val="Hyperlink"/>
          </w:rPr>
          <w:t>2010</w:t>
        </w:r>
      </w:hyperlink>
      <w:r>
        <w:t xml:space="preserve">) (Table 4.2).  </w:t>
      </w:r>
    </w:p>
    <w:p w14:paraId="3BC8E08D" w14:textId="2DF0DB02" w:rsidR="00266FBB" w:rsidRDefault="00933094">
      <w:pPr>
        <w:pStyle w:val="BodyText"/>
      </w:pPr>
      <w:r>
        <w:t xml:space="preserve">Ricker </w:t>
      </w:r>
      <m:oMath>
        <m:r>
          <w:rPr>
            <w:rFonts w:ascii="Cambria Math" w:hAnsi="Cambria Math"/>
          </w:rPr>
          <m:t>a</m:t>
        </m:r>
      </m:oMath>
      <w:r>
        <w:t xml:space="preserve"> values were approximated for WCVI Chinook from a life-stage model that partitioned survival across freshwater and marine life-stages for ocean-type Chinook based on empirical data and expert opinion. Life-stage specific survival rates were then combined to derive an overall survival from spawners to recruitment (W. Luedke pers. comm. DFO South Coast Stock Assessment). Despite the relatively large uncertainties in the life-stage specific survival rates, this approach provides an approximation for productivity that is more realistic than the high estimate previously derived from the watershed-area model </w:t>
      </w:r>
      <w:ins w:id="523" w:author="DFO" w:date="2021-12-22T14:07:00Z">
        <w:r w:rsidR="00242659">
          <w:t>and reported for</w:t>
        </w:r>
      </w:ins>
      <w:ins w:id="524" w:author="DFO" w:date="2021-12-22T14:08:00Z">
        <w:r w:rsidR="00242659">
          <w:t xml:space="preserve"> many</w:t>
        </w:r>
      </w:ins>
      <w:ins w:id="525" w:author="DFO" w:date="2021-12-22T14:07:00Z">
        <w:r w:rsidR="00242659">
          <w:t xml:space="preserve"> other ocean-type </w:t>
        </w:r>
      </w:ins>
      <w:ins w:id="526" w:author="DFO" w:date="2021-12-22T14:08:00Z">
        <w:r w:rsidR="00242659">
          <w:t xml:space="preserve">Chinook stocks </w:t>
        </w:r>
      </w:ins>
      <w:r>
        <w:t xml:space="preserve">(Parken et al. </w:t>
      </w:r>
      <w:hyperlink w:anchor="Xa50ddd5116e80abdcf5cfb9a25187a8dc0c8bbb">
        <w:r>
          <w:rPr>
            <w:rStyle w:val="Hyperlink"/>
          </w:rPr>
          <w:t>2006</w:t>
        </w:r>
      </w:hyperlink>
      <w:r>
        <w:t xml:space="preserve">), (&gt;7 recruits/spawner). From the life-stage model, mean </w:t>
      </w:r>
      <m:oMath>
        <m:r>
          <m:rPr>
            <m:nor/>
          </m:rPr>
          <m:t>log</m:t>
        </m:r>
        <m:r>
          <w:rPr>
            <w:rFonts w:ascii="Cambria Math" w:hAnsi="Cambria Math"/>
          </w:rPr>
          <m:t>(a)</m:t>
        </m:r>
      </m:oMath>
      <w:r>
        <w:t xml:space="preserve"> was estimated at ~ 1 (~</w:t>
      </w:r>
      <m:oMath>
        <m:r>
          <w:rPr>
            <w:rFonts w:ascii="Cambria Math" w:hAnsi="Cambria Math"/>
          </w:rPr>
          <m:t>a</m:t>
        </m:r>
      </m:oMath>
      <w:r>
        <w:t>=2.72 recruits/spawner), with standard errors (1.96 SDs) +/- 0.5 (</w:t>
      </w:r>
      <m:oMath>
        <m:r>
          <w:rPr>
            <w:rFonts w:ascii="Cambria Math" w:hAnsi="Cambria Math"/>
          </w:rPr>
          <m:t>a</m:t>
        </m:r>
      </m:oMath>
      <w:r>
        <w:t xml:space="preserve"> ranging from 1.6 to 4.5), representing relatively large uncertainty in productivity. </w:t>
      </w:r>
    </w:p>
    <w:p w14:paraId="245B5B5D" w14:textId="77777777" w:rsidR="00266FBB" w:rsidRDefault="00933094">
      <w:pPr>
        <w:pStyle w:val="BodyText"/>
      </w:pPr>
      <w:r>
        <w:t>Our approach to estimating S</w:t>
      </w:r>
      <w:r>
        <w:rPr>
          <w:vertAlign w:val="subscript"/>
        </w:rPr>
        <w:t>MSY</w:t>
      </w:r>
      <w:r>
        <w:t xml:space="preserve"> (and S</w:t>
      </w:r>
      <w:r>
        <w:rPr>
          <w:vertAlign w:val="subscript"/>
        </w:rPr>
        <w:t>gen</w:t>
      </w:r>
      <w:r>
        <w:t>) differed from that of Parken et al. (</w:t>
      </w:r>
      <w:hyperlink w:anchor="Xa50ddd5116e80abdcf5cfb9a25187a8dc0c8bbb">
        <w:r>
          <w:rPr>
            <w:rStyle w:val="Hyperlink"/>
          </w:rPr>
          <w:t>2006</w:t>
        </w:r>
      </w:hyperlink>
      <w:r>
        <w:t>), because we derived productivity independently from the life-stage specific models, whereas Parken et al. (</w:t>
      </w:r>
      <w:hyperlink w:anchor="Xa50ddd5116e80abdcf5cfb9a25187a8dc0c8bbb">
        <w:r>
          <w:rPr>
            <w:rStyle w:val="Hyperlink"/>
          </w:rPr>
          <w:t>2006</w:t>
        </w:r>
      </w:hyperlink>
      <w:r>
        <w:t>) estimated both S</w:t>
      </w:r>
      <w:r>
        <w:rPr>
          <w:vertAlign w:val="subscript"/>
        </w:rPr>
        <w:t>MSY</w:t>
      </w:r>
      <w:r>
        <w:t xml:space="preserve"> and S</w:t>
      </w:r>
      <w:r>
        <w:rPr>
          <w:vertAlign w:val="subscript"/>
        </w:rPr>
        <w:t>REP</w:t>
      </w:r>
      <w:r>
        <w:t xml:space="preserve"> from the watershed-area model thereby inferring mean estimates of productivity, </w:t>
      </w:r>
      <m:oMath>
        <m:r>
          <w:rPr>
            <w:rFonts w:ascii="Cambria Math" w:hAnsi="Cambria Math"/>
          </w:rPr>
          <m:t>a</m:t>
        </m:r>
      </m:oMath>
      <w:r>
        <w:t>. Those estimates of productivity which were deemed unrealistically high for WCVI Chinook, necessitating the life-stage modelling approach.</w:t>
      </w:r>
    </w:p>
    <w:p w14:paraId="5FCCC5F7" w14:textId="77777777" w:rsidR="00266FBB" w:rsidRDefault="00933094">
      <w:pPr>
        <w:pStyle w:val="BodyText"/>
      </w:pPr>
      <w:r>
        <w:t>Approximate confidence intervals in S</w:t>
      </w:r>
      <w:r>
        <w:rPr>
          <w:vertAlign w:val="subscript"/>
        </w:rPr>
        <w:t>gen</w:t>
      </w:r>
      <w:r>
        <w:t xml:space="preserve"> (Equation (3.5)) were estimated by repeated sampling of the normal distributions of S</w:t>
      </w:r>
      <w:r>
        <w:rPr>
          <w:vertAlign w:val="subscript"/>
        </w:rPr>
        <w:t>REP</w:t>
      </w:r>
      <w:r>
        <w:t xml:space="preserve"> and </w:t>
      </w:r>
      <m:oMath>
        <m:r>
          <m:rPr>
            <m:nor/>
          </m:rPr>
          <m:t>log</m:t>
        </m:r>
        <m:r>
          <w:rPr>
            <w:rFonts w:ascii="Cambria Math" w:hAnsi="Cambria Math"/>
          </w:rPr>
          <m:t>(a)</m:t>
        </m:r>
      </m:oMath>
      <w:r>
        <w:t>, with standard deviations in log(S</w:t>
      </w:r>
      <w:r>
        <w:rPr>
          <w:vertAlign w:val="subscript"/>
        </w:rPr>
        <w:t>REP</w:t>
      </w:r>
      <w:r>
        <w:t xml:space="preserve">) derived from the watershed-area model. This method does not account for covariance between productivity and capacity typically found in stock-recruitment relationships, and will overestimate uncertainty in derived benchmarks. In future analyses we recommend Bayesian estimation of habitat-based benchmarks to facilitate integration of uncertainties from various sources. </w:t>
      </w:r>
      <w:r>
        <w:br/>
        <w:t xml:space="preserve"> </w:t>
      </w:r>
    </w:p>
    <w:p w14:paraId="4DD38400" w14:textId="77777777" w:rsidR="00266FBB" w:rsidRDefault="00933094">
      <w:r>
        <w:t>Table 4.2: Benchmarks and approximate 95% confidence intervals (labelled, lwr and upr) for five inlets, including only indicator stocks that are not highly enhanced.</w:t>
      </w:r>
    </w:p>
    <w:tbl>
      <w:tblPr>
        <w:tblStyle w:val="Table"/>
        <w:tblW w:w="0" w:type="pct"/>
        <w:tblInd w:w="108" w:type="dxa"/>
        <w:tblLook w:val="07E0" w:firstRow="1" w:lastRow="1" w:firstColumn="1" w:lastColumn="1" w:noHBand="1" w:noVBand="1"/>
      </w:tblPr>
      <w:tblGrid>
        <w:gridCol w:w="1862"/>
        <w:gridCol w:w="684"/>
        <w:gridCol w:w="995"/>
        <w:gridCol w:w="1028"/>
        <w:gridCol w:w="761"/>
        <w:gridCol w:w="1072"/>
        <w:gridCol w:w="1106"/>
      </w:tblGrid>
      <w:tr w:rsidR="00266FBB" w14:paraId="1BD9386D"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467BC3B9" w14:textId="77777777" w:rsidR="00266FBB" w:rsidRDefault="00933094">
            <w:pPr>
              <w:pStyle w:val="Compact"/>
            </w:pPr>
            <w:r>
              <w:t>Stock or inlet</w:t>
            </w:r>
          </w:p>
        </w:tc>
        <w:tc>
          <w:tcPr>
            <w:tcW w:w="0" w:type="auto"/>
            <w:tcBorders>
              <w:bottom w:val="single" w:sz="0" w:space="0" w:color="auto"/>
            </w:tcBorders>
            <w:vAlign w:val="bottom"/>
          </w:tcPr>
          <w:p w14:paraId="1510743D" w14:textId="77777777" w:rsidR="00266FBB" w:rsidRDefault="00933094">
            <w:pPr>
              <w:pStyle w:val="Compact"/>
              <w:jc w:val="right"/>
            </w:pPr>
            <w:r>
              <w:t>Sgen</w:t>
            </w:r>
          </w:p>
        </w:tc>
        <w:tc>
          <w:tcPr>
            <w:tcW w:w="0" w:type="auto"/>
            <w:tcBorders>
              <w:bottom w:val="single" w:sz="0" w:space="0" w:color="auto"/>
            </w:tcBorders>
            <w:vAlign w:val="bottom"/>
          </w:tcPr>
          <w:p w14:paraId="33480E72" w14:textId="77777777" w:rsidR="00266FBB" w:rsidRDefault="00933094">
            <w:pPr>
              <w:pStyle w:val="Compact"/>
              <w:jc w:val="right"/>
            </w:pPr>
            <w:r>
              <w:t>Sgen.lwr</w:t>
            </w:r>
          </w:p>
        </w:tc>
        <w:tc>
          <w:tcPr>
            <w:tcW w:w="0" w:type="auto"/>
            <w:tcBorders>
              <w:bottom w:val="single" w:sz="0" w:space="0" w:color="auto"/>
            </w:tcBorders>
            <w:vAlign w:val="bottom"/>
          </w:tcPr>
          <w:p w14:paraId="6E5EED6C" w14:textId="77777777" w:rsidR="00266FBB" w:rsidRDefault="00933094">
            <w:pPr>
              <w:pStyle w:val="Compact"/>
              <w:jc w:val="right"/>
            </w:pPr>
            <w:r>
              <w:t>Sgen.upr</w:t>
            </w:r>
          </w:p>
        </w:tc>
        <w:tc>
          <w:tcPr>
            <w:tcW w:w="0" w:type="auto"/>
            <w:tcBorders>
              <w:bottom w:val="single" w:sz="0" w:space="0" w:color="auto"/>
            </w:tcBorders>
            <w:vAlign w:val="bottom"/>
          </w:tcPr>
          <w:p w14:paraId="4AC74969" w14:textId="77777777" w:rsidR="00266FBB" w:rsidRDefault="00933094">
            <w:pPr>
              <w:pStyle w:val="Compact"/>
              <w:jc w:val="right"/>
            </w:pPr>
            <w:r>
              <w:t>SREP</w:t>
            </w:r>
          </w:p>
        </w:tc>
        <w:tc>
          <w:tcPr>
            <w:tcW w:w="0" w:type="auto"/>
            <w:tcBorders>
              <w:bottom w:val="single" w:sz="0" w:space="0" w:color="auto"/>
            </w:tcBorders>
            <w:vAlign w:val="bottom"/>
          </w:tcPr>
          <w:p w14:paraId="5A5820AD" w14:textId="77777777" w:rsidR="00266FBB" w:rsidRDefault="00933094">
            <w:pPr>
              <w:pStyle w:val="Compact"/>
              <w:jc w:val="right"/>
            </w:pPr>
            <w:r>
              <w:t>SREP.lwr</w:t>
            </w:r>
          </w:p>
        </w:tc>
        <w:tc>
          <w:tcPr>
            <w:tcW w:w="0" w:type="auto"/>
            <w:tcBorders>
              <w:bottom w:val="single" w:sz="0" w:space="0" w:color="auto"/>
            </w:tcBorders>
            <w:vAlign w:val="bottom"/>
          </w:tcPr>
          <w:p w14:paraId="01EA7D65" w14:textId="77777777" w:rsidR="00266FBB" w:rsidRDefault="00933094">
            <w:pPr>
              <w:pStyle w:val="Compact"/>
              <w:jc w:val="right"/>
            </w:pPr>
            <w:r>
              <w:t>SREP.upr</w:t>
            </w:r>
          </w:p>
        </w:tc>
      </w:tr>
      <w:tr w:rsidR="00266FBB" w14:paraId="03F0F1E6" w14:textId="77777777">
        <w:tc>
          <w:tcPr>
            <w:tcW w:w="0" w:type="auto"/>
          </w:tcPr>
          <w:p w14:paraId="775671EE" w14:textId="77777777" w:rsidR="00266FBB" w:rsidRDefault="00933094">
            <w:pPr>
              <w:pStyle w:val="Compact"/>
            </w:pPr>
            <w:r>
              <w:t>Barkley</w:t>
            </w:r>
          </w:p>
        </w:tc>
        <w:tc>
          <w:tcPr>
            <w:tcW w:w="0" w:type="auto"/>
          </w:tcPr>
          <w:p w14:paraId="4A5DC17B" w14:textId="77777777" w:rsidR="00266FBB" w:rsidRDefault="00933094">
            <w:pPr>
              <w:pStyle w:val="Compact"/>
              <w:jc w:val="right"/>
            </w:pPr>
            <w:r>
              <w:t>120</w:t>
            </w:r>
          </w:p>
        </w:tc>
        <w:tc>
          <w:tcPr>
            <w:tcW w:w="0" w:type="auto"/>
          </w:tcPr>
          <w:p w14:paraId="09D455A4" w14:textId="77777777" w:rsidR="00266FBB" w:rsidRDefault="00933094">
            <w:pPr>
              <w:pStyle w:val="Compact"/>
              <w:jc w:val="right"/>
            </w:pPr>
            <w:r>
              <w:t>28</w:t>
            </w:r>
          </w:p>
        </w:tc>
        <w:tc>
          <w:tcPr>
            <w:tcW w:w="0" w:type="auto"/>
          </w:tcPr>
          <w:p w14:paraId="31E632C5" w14:textId="77777777" w:rsidR="00266FBB" w:rsidRDefault="00933094">
            <w:pPr>
              <w:pStyle w:val="Compact"/>
              <w:jc w:val="right"/>
            </w:pPr>
            <w:r>
              <w:t>430</w:t>
            </w:r>
          </w:p>
        </w:tc>
        <w:tc>
          <w:tcPr>
            <w:tcW w:w="0" w:type="auto"/>
          </w:tcPr>
          <w:p w14:paraId="67368043" w14:textId="77777777" w:rsidR="00266FBB" w:rsidRDefault="00933094">
            <w:pPr>
              <w:pStyle w:val="Compact"/>
              <w:jc w:val="right"/>
            </w:pPr>
            <w:r>
              <w:t>640</w:t>
            </w:r>
          </w:p>
        </w:tc>
        <w:tc>
          <w:tcPr>
            <w:tcW w:w="0" w:type="auto"/>
          </w:tcPr>
          <w:p w14:paraId="30E37C3B" w14:textId="77777777" w:rsidR="00266FBB" w:rsidRDefault="00933094">
            <w:pPr>
              <w:pStyle w:val="Compact"/>
              <w:jc w:val="right"/>
            </w:pPr>
            <w:r>
              <w:t>290</w:t>
            </w:r>
          </w:p>
        </w:tc>
        <w:tc>
          <w:tcPr>
            <w:tcW w:w="0" w:type="auto"/>
          </w:tcPr>
          <w:p w14:paraId="2221C0DF" w14:textId="77777777" w:rsidR="00266FBB" w:rsidRDefault="00933094">
            <w:pPr>
              <w:pStyle w:val="Compact"/>
              <w:jc w:val="right"/>
            </w:pPr>
            <w:r>
              <w:t>1400</w:t>
            </w:r>
          </w:p>
        </w:tc>
      </w:tr>
      <w:tr w:rsidR="00266FBB" w14:paraId="46B1A6C0" w14:textId="77777777">
        <w:tc>
          <w:tcPr>
            <w:tcW w:w="0" w:type="auto"/>
          </w:tcPr>
          <w:p w14:paraId="4D7CB196" w14:textId="77777777" w:rsidR="00266FBB" w:rsidRDefault="00933094">
            <w:pPr>
              <w:pStyle w:val="Compact"/>
            </w:pPr>
            <w:r>
              <w:t>Clayoquot</w:t>
            </w:r>
          </w:p>
        </w:tc>
        <w:tc>
          <w:tcPr>
            <w:tcW w:w="0" w:type="auto"/>
          </w:tcPr>
          <w:p w14:paraId="43B5A7B3" w14:textId="77777777" w:rsidR="00266FBB" w:rsidRDefault="00933094">
            <w:pPr>
              <w:pStyle w:val="Compact"/>
              <w:jc w:val="right"/>
            </w:pPr>
            <w:r>
              <w:t>1400</w:t>
            </w:r>
          </w:p>
        </w:tc>
        <w:tc>
          <w:tcPr>
            <w:tcW w:w="0" w:type="auto"/>
          </w:tcPr>
          <w:p w14:paraId="2AEF608F" w14:textId="77777777" w:rsidR="00266FBB" w:rsidRDefault="00933094">
            <w:pPr>
              <w:pStyle w:val="Compact"/>
              <w:jc w:val="right"/>
            </w:pPr>
            <w:r>
              <w:t>350</w:t>
            </w:r>
          </w:p>
        </w:tc>
        <w:tc>
          <w:tcPr>
            <w:tcW w:w="0" w:type="auto"/>
          </w:tcPr>
          <w:p w14:paraId="3C582252" w14:textId="77777777" w:rsidR="00266FBB" w:rsidRDefault="00933094">
            <w:pPr>
              <w:pStyle w:val="Compact"/>
              <w:jc w:val="right"/>
            </w:pPr>
            <w:r>
              <w:t>4300</w:t>
            </w:r>
          </w:p>
        </w:tc>
        <w:tc>
          <w:tcPr>
            <w:tcW w:w="0" w:type="auto"/>
          </w:tcPr>
          <w:p w14:paraId="1C296B7F" w14:textId="77777777" w:rsidR="00266FBB" w:rsidRDefault="00933094">
            <w:pPr>
              <w:pStyle w:val="Compact"/>
              <w:jc w:val="right"/>
            </w:pPr>
            <w:r>
              <w:t>7300</w:t>
            </w:r>
          </w:p>
        </w:tc>
        <w:tc>
          <w:tcPr>
            <w:tcW w:w="0" w:type="auto"/>
          </w:tcPr>
          <w:p w14:paraId="7C0DBA74" w14:textId="77777777" w:rsidR="00266FBB" w:rsidRDefault="00933094">
            <w:pPr>
              <w:pStyle w:val="Compact"/>
              <w:jc w:val="right"/>
            </w:pPr>
            <w:r>
              <w:t>4100</w:t>
            </w:r>
          </w:p>
        </w:tc>
        <w:tc>
          <w:tcPr>
            <w:tcW w:w="0" w:type="auto"/>
          </w:tcPr>
          <w:p w14:paraId="35B6F3BF" w14:textId="77777777" w:rsidR="00266FBB" w:rsidRDefault="00933094">
            <w:pPr>
              <w:pStyle w:val="Compact"/>
              <w:jc w:val="right"/>
            </w:pPr>
            <w:r>
              <w:t>13000</w:t>
            </w:r>
          </w:p>
        </w:tc>
      </w:tr>
      <w:tr w:rsidR="00266FBB" w14:paraId="5CCE65A3" w14:textId="77777777">
        <w:tc>
          <w:tcPr>
            <w:tcW w:w="0" w:type="auto"/>
          </w:tcPr>
          <w:p w14:paraId="2856EEB7" w14:textId="77777777" w:rsidR="00266FBB" w:rsidRDefault="00933094">
            <w:pPr>
              <w:pStyle w:val="Compact"/>
            </w:pPr>
            <w:r>
              <w:t>Kyuquot</w:t>
            </w:r>
          </w:p>
        </w:tc>
        <w:tc>
          <w:tcPr>
            <w:tcW w:w="0" w:type="auto"/>
          </w:tcPr>
          <w:p w14:paraId="2A10A997" w14:textId="77777777" w:rsidR="00266FBB" w:rsidRDefault="00933094">
            <w:pPr>
              <w:pStyle w:val="Compact"/>
              <w:jc w:val="right"/>
            </w:pPr>
            <w:r>
              <w:t>1000</w:t>
            </w:r>
          </w:p>
        </w:tc>
        <w:tc>
          <w:tcPr>
            <w:tcW w:w="0" w:type="auto"/>
          </w:tcPr>
          <w:p w14:paraId="5C46C7CA" w14:textId="77777777" w:rsidR="00266FBB" w:rsidRDefault="00933094">
            <w:pPr>
              <w:pStyle w:val="Compact"/>
              <w:jc w:val="right"/>
            </w:pPr>
            <w:r>
              <w:t>240</w:t>
            </w:r>
          </w:p>
        </w:tc>
        <w:tc>
          <w:tcPr>
            <w:tcW w:w="0" w:type="auto"/>
          </w:tcPr>
          <w:p w14:paraId="226B8A98" w14:textId="77777777" w:rsidR="00266FBB" w:rsidRDefault="00933094">
            <w:pPr>
              <w:pStyle w:val="Compact"/>
              <w:jc w:val="right"/>
            </w:pPr>
            <w:r>
              <w:t>3200</w:t>
            </w:r>
          </w:p>
        </w:tc>
        <w:tc>
          <w:tcPr>
            <w:tcW w:w="0" w:type="auto"/>
          </w:tcPr>
          <w:p w14:paraId="12B0A683" w14:textId="77777777" w:rsidR="00266FBB" w:rsidRDefault="00933094">
            <w:pPr>
              <w:pStyle w:val="Compact"/>
              <w:jc w:val="right"/>
            </w:pPr>
            <w:r>
              <w:t>5300</w:t>
            </w:r>
          </w:p>
        </w:tc>
        <w:tc>
          <w:tcPr>
            <w:tcW w:w="0" w:type="auto"/>
          </w:tcPr>
          <w:p w14:paraId="1DF0B966" w14:textId="77777777" w:rsidR="00266FBB" w:rsidRDefault="00933094">
            <w:pPr>
              <w:pStyle w:val="Compact"/>
              <w:jc w:val="right"/>
            </w:pPr>
            <w:r>
              <w:t>2900</w:t>
            </w:r>
          </w:p>
        </w:tc>
        <w:tc>
          <w:tcPr>
            <w:tcW w:w="0" w:type="auto"/>
          </w:tcPr>
          <w:p w14:paraId="37052E4F" w14:textId="77777777" w:rsidR="00266FBB" w:rsidRDefault="00933094">
            <w:pPr>
              <w:pStyle w:val="Compact"/>
              <w:jc w:val="right"/>
            </w:pPr>
            <w:r>
              <w:t>9600</w:t>
            </w:r>
          </w:p>
        </w:tc>
      </w:tr>
      <w:tr w:rsidR="00266FBB" w14:paraId="72632E9E" w14:textId="77777777">
        <w:tc>
          <w:tcPr>
            <w:tcW w:w="0" w:type="auto"/>
          </w:tcPr>
          <w:p w14:paraId="751E0F5B" w14:textId="77777777" w:rsidR="00266FBB" w:rsidRDefault="00933094">
            <w:pPr>
              <w:pStyle w:val="Compact"/>
            </w:pPr>
            <w:r>
              <w:t>Nootka/Esperanza</w:t>
            </w:r>
          </w:p>
        </w:tc>
        <w:tc>
          <w:tcPr>
            <w:tcW w:w="0" w:type="auto"/>
          </w:tcPr>
          <w:p w14:paraId="1D3FFA8A" w14:textId="77777777" w:rsidR="00266FBB" w:rsidRDefault="00933094">
            <w:pPr>
              <w:pStyle w:val="Compact"/>
              <w:jc w:val="right"/>
            </w:pPr>
            <w:r>
              <w:t>220</w:t>
            </w:r>
          </w:p>
        </w:tc>
        <w:tc>
          <w:tcPr>
            <w:tcW w:w="0" w:type="auto"/>
          </w:tcPr>
          <w:p w14:paraId="3A7B49F0" w14:textId="77777777" w:rsidR="00266FBB" w:rsidRDefault="00933094">
            <w:pPr>
              <w:pStyle w:val="Compact"/>
              <w:jc w:val="right"/>
            </w:pPr>
            <w:r>
              <w:t>55</w:t>
            </w:r>
          </w:p>
        </w:tc>
        <w:tc>
          <w:tcPr>
            <w:tcW w:w="0" w:type="auto"/>
          </w:tcPr>
          <w:p w14:paraId="26D052CE" w14:textId="77777777" w:rsidR="00266FBB" w:rsidRDefault="00933094">
            <w:pPr>
              <w:pStyle w:val="Compact"/>
              <w:jc w:val="right"/>
            </w:pPr>
            <w:r>
              <w:t>760</w:t>
            </w:r>
          </w:p>
        </w:tc>
        <w:tc>
          <w:tcPr>
            <w:tcW w:w="0" w:type="auto"/>
          </w:tcPr>
          <w:p w14:paraId="210581C7" w14:textId="77777777" w:rsidR="00266FBB" w:rsidRDefault="00933094">
            <w:pPr>
              <w:pStyle w:val="Compact"/>
              <w:jc w:val="right"/>
            </w:pPr>
            <w:r>
              <w:t>1200</w:t>
            </w:r>
          </w:p>
        </w:tc>
        <w:tc>
          <w:tcPr>
            <w:tcW w:w="0" w:type="auto"/>
          </w:tcPr>
          <w:p w14:paraId="6B507A12" w14:textId="77777777" w:rsidR="00266FBB" w:rsidRDefault="00933094">
            <w:pPr>
              <w:pStyle w:val="Compact"/>
              <w:jc w:val="right"/>
            </w:pPr>
            <w:r>
              <w:t>570</w:t>
            </w:r>
          </w:p>
        </w:tc>
        <w:tc>
          <w:tcPr>
            <w:tcW w:w="0" w:type="auto"/>
          </w:tcPr>
          <w:p w14:paraId="0967E906" w14:textId="77777777" w:rsidR="00266FBB" w:rsidRDefault="00933094">
            <w:pPr>
              <w:pStyle w:val="Compact"/>
              <w:jc w:val="right"/>
            </w:pPr>
            <w:r>
              <w:t>2400</w:t>
            </w:r>
          </w:p>
        </w:tc>
      </w:tr>
      <w:tr w:rsidR="00266FBB" w14:paraId="5E12D358" w14:textId="77777777">
        <w:tc>
          <w:tcPr>
            <w:tcW w:w="0" w:type="auto"/>
          </w:tcPr>
          <w:p w14:paraId="62006061" w14:textId="77777777" w:rsidR="00266FBB" w:rsidRDefault="00933094">
            <w:pPr>
              <w:pStyle w:val="Compact"/>
            </w:pPr>
            <w:r>
              <w:t>Quatsino</w:t>
            </w:r>
          </w:p>
        </w:tc>
        <w:tc>
          <w:tcPr>
            <w:tcW w:w="0" w:type="auto"/>
          </w:tcPr>
          <w:p w14:paraId="437E422E" w14:textId="77777777" w:rsidR="00266FBB" w:rsidRDefault="00933094">
            <w:pPr>
              <w:pStyle w:val="Compact"/>
              <w:jc w:val="right"/>
            </w:pPr>
            <w:r>
              <w:t>650</w:t>
            </w:r>
          </w:p>
        </w:tc>
        <w:tc>
          <w:tcPr>
            <w:tcW w:w="0" w:type="auto"/>
          </w:tcPr>
          <w:p w14:paraId="5DBDA97D" w14:textId="77777777" w:rsidR="00266FBB" w:rsidRDefault="00933094">
            <w:pPr>
              <w:pStyle w:val="Compact"/>
              <w:jc w:val="right"/>
            </w:pPr>
            <w:r>
              <w:t>160</w:t>
            </w:r>
          </w:p>
        </w:tc>
        <w:tc>
          <w:tcPr>
            <w:tcW w:w="0" w:type="auto"/>
          </w:tcPr>
          <w:p w14:paraId="501C04E3" w14:textId="77777777" w:rsidR="00266FBB" w:rsidRDefault="00933094">
            <w:pPr>
              <w:pStyle w:val="Compact"/>
              <w:jc w:val="right"/>
            </w:pPr>
            <w:r>
              <w:t>2100</w:t>
            </w:r>
          </w:p>
        </w:tc>
        <w:tc>
          <w:tcPr>
            <w:tcW w:w="0" w:type="auto"/>
          </w:tcPr>
          <w:p w14:paraId="5DF4688E" w14:textId="77777777" w:rsidR="00266FBB" w:rsidRDefault="00933094">
            <w:pPr>
              <w:pStyle w:val="Compact"/>
              <w:jc w:val="right"/>
            </w:pPr>
            <w:r>
              <w:t>3400</w:t>
            </w:r>
          </w:p>
        </w:tc>
        <w:tc>
          <w:tcPr>
            <w:tcW w:w="0" w:type="auto"/>
          </w:tcPr>
          <w:p w14:paraId="045C059A" w14:textId="77777777" w:rsidR="00266FBB" w:rsidRDefault="00933094">
            <w:pPr>
              <w:pStyle w:val="Compact"/>
              <w:jc w:val="right"/>
            </w:pPr>
            <w:r>
              <w:t>1800</w:t>
            </w:r>
          </w:p>
        </w:tc>
        <w:tc>
          <w:tcPr>
            <w:tcW w:w="0" w:type="auto"/>
          </w:tcPr>
          <w:p w14:paraId="594F9BA4" w14:textId="77777777" w:rsidR="00266FBB" w:rsidRDefault="00933094">
            <w:pPr>
              <w:pStyle w:val="Compact"/>
              <w:jc w:val="right"/>
            </w:pPr>
            <w:r>
              <w:t>6300</w:t>
            </w:r>
          </w:p>
        </w:tc>
      </w:tr>
    </w:tbl>
    <w:p w14:paraId="1342BEF9" w14:textId="77777777" w:rsidR="00266FBB" w:rsidRDefault="00933094">
      <w:r>
        <w:rPr>
          <w:noProof/>
        </w:rPr>
        <w:lastRenderedPageBreak/>
        <w:drawing>
          <wp:inline distT="0" distB="0" distL="0" distR="0" wp14:anchorId="00384F92" wp14:editId="0B51498B">
            <wp:extent cx="5486400" cy="3657600"/>
            <wp:effectExtent l="0" t="0" r="0" b="0"/>
            <wp:docPr id="24" name="Picture" descr="Figure 4.3: Time-series of spawner abundances by inlet, including only indicators stocks that are not highly enhanced. Horizontal yellow line is Sgen and dots are generational geometric average spawner abundances coloured by red (below Sgen) and grey (above Sgen)."/>
            <wp:cNvGraphicFramePr/>
            <a:graphic xmlns:a="http://schemas.openxmlformats.org/drawingml/2006/main">
              <a:graphicData uri="http://schemas.openxmlformats.org/drawingml/2006/picture">
                <pic:pic xmlns:pic="http://schemas.openxmlformats.org/drawingml/2006/picture">
                  <pic:nvPicPr>
                    <pic:cNvPr id="0" name="Picture" descr="figure/chinook-inlet-timeseries.png"/>
                    <pic:cNvPicPr>
                      <a:picLocks noChangeAspect="1" noChangeArrowheads="1"/>
                    </pic:cNvPicPr>
                  </pic:nvPicPr>
                  <pic:blipFill>
                    <a:blip r:embed="rId34"/>
                    <a:stretch>
                      <a:fillRect/>
                    </a:stretch>
                  </pic:blipFill>
                  <pic:spPr bwMode="auto">
                    <a:xfrm>
                      <a:off x="0" y="0"/>
                      <a:ext cx="5486400" cy="3657600"/>
                    </a:xfrm>
                    <a:prstGeom prst="rect">
                      <a:avLst/>
                    </a:prstGeom>
                    <a:noFill/>
                    <a:ln w="9525">
                      <a:noFill/>
                      <a:headEnd/>
                      <a:tailEnd/>
                    </a:ln>
                  </pic:spPr>
                </pic:pic>
              </a:graphicData>
            </a:graphic>
          </wp:inline>
        </w:drawing>
      </w:r>
    </w:p>
    <w:p w14:paraId="02A50E6F" w14:textId="77777777" w:rsidR="00266FBB" w:rsidRDefault="00933094">
      <w:r>
        <w:t>Figure 4.3: Time-series of spawner abundances by inlet, including only indicators stocks that are not highly enhanced. Horizontal yellow line is Sgen and dots are generational geometric average spawner abundances coloured by red (below Sgen) and grey (above Sgen).</w:t>
      </w:r>
    </w:p>
    <w:p w14:paraId="11275FBD" w14:textId="62CA61B1" w:rsidR="00266FBB" w:rsidRDefault="00933094">
      <w:pPr>
        <w:pStyle w:val="BodyText"/>
      </w:pPr>
      <w:r>
        <w:t xml:space="preserve">CU status was derived from the proportion of component inlets above lower benchmarks. Serious harm was identified as any one inlet within each of the 3 CUs dropped below its lower benchmark. Here we have assumed the status of the one </w:t>
      </w:r>
      <w:ins w:id="527" w:author="DFO" w:date="2021-12-22T14:09:00Z">
        <w:r w:rsidR="00242659">
          <w:t xml:space="preserve">escapement </w:t>
        </w:r>
      </w:ins>
      <w:r>
        <w:t xml:space="preserve">indicator stock in the West Vancouver Island-North CU (Marble </w:t>
      </w:r>
      <w:del w:id="528" w:author="DFO" w:date="2021-12-22T14:09:00Z">
        <w:r w:rsidDel="00242659">
          <w:delText>Creek</w:delText>
        </w:r>
      </w:del>
      <w:ins w:id="529" w:author="DFO" w:date="2021-12-22T14:09:00Z">
        <w:r w:rsidR="00242659">
          <w:t>River</w:t>
        </w:r>
      </w:ins>
      <w:r>
        <w:t>) is representative of the CU. However, further consideration of this assumption is warranted with local expertise.</w:t>
      </w:r>
    </w:p>
    <w:p w14:paraId="2E909DF8" w14:textId="77777777" w:rsidR="00266FBB" w:rsidRDefault="00933094">
      <w:pPr>
        <w:pStyle w:val="Heading2"/>
      </w:pPr>
      <w:bookmarkStart w:id="530" w:name="lrp-estimation-proportion-of-cus-1"/>
      <w:r>
        <w:t>4.4</w:t>
      </w:r>
      <w:r>
        <w:tab/>
        <w:t>LRP ESTIMATION: PROPORTION OF CUS</w:t>
      </w:r>
      <w:bookmarkEnd w:id="530"/>
    </w:p>
    <w:p w14:paraId="7D09086F" w14:textId="77777777" w:rsidR="00266FBB" w:rsidRPr="00E51158" w:rsidRDefault="00933094">
      <w:pPr>
        <w:pStyle w:val="Heading3"/>
        <w:rPr>
          <w:lang w:val="en-US"/>
        </w:rPr>
      </w:pPr>
      <w:bookmarkStart w:id="531" w:name="methods-2"/>
      <w:r w:rsidRPr="00E51158">
        <w:rPr>
          <w:lang w:val="en-US"/>
        </w:rPr>
        <w:t>4.4.1</w:t>
      </w:r>
      <w:r w:rsidRPr="00E51158">
        <w:rPr>
          <w:lang w:val="en-US"/>
        </w:rPr>
        <w:tab/>
        <w:t>Methods</w:t>
      </w:r>
      <w:bookmarkEnd w:id="531"/>
    </w:p>
    <w:p w14:paraId="5E958641" w14:textId="77777777" w:rsidR="00266FBB" w:rsidRDefault="00933094">
      <w:r>
        <w:t>The LRP on the proportion of CUs was identified as all 3 CUs containing inlets with current statuses exclusively above their lower benchmarks. For the component inlets, abundances relative to lower benchmarks reflects status above/below the red zone based on the multidimensional approach used in the Pacific Salmon Status Scanner. Because inlets are nested within CUs, this LRP accounts for the distribution of spawning within CUs.</w:t>
      </w:r>
    </w:p>
    <w:p w14:paraId="294C563D" w14:textId="77777777" w:rsidR="00266FBB" w:rsidRPr="00E51158" w:rsidRDefault="00933094">
      <w:pPr>
        <w:pStyle w:val="Heading3"/>
        <w:rPr>
          <w:lang w:val="en-US"/>
        </w:rPr>
      </w:pPr>
      <w:bookmarkStart w:id="532" w:name="results-3"/>
      <w:r w:rsidRPr="00E51158">
        <w:rPr>
          <w:lang w:val="en-US"/>
        </w:rPr>
        <w:t>4.4.2</w:t>
      </w:r>
      <w:r w:rsidRPr="00E51158">
        <w:rPr>
          <w:lang w:val="en-US"/>
        </w:rPr>
        <w:tab/>
        <w:t>Results</w:t>
      </w:r>
      <w:bookmarkEnd w:id="532"/>
    </w:p>
    <w:p w14:paraId="709527D7" w14:textId="77777777" w:rsidR="00266FBB" w:rsidRDefault="00933094">
      <w:pPr>
        <w:pStyle w:val="Heading2"/>
      </w:pPr>
      <w:bookmarkStart w:id="533" w:name="X37bcfdbea63e1c7ab4dfdbb2f8e6e9a0f656194"/>
      <w:r>
        <w:t>4.5</w:t>
      </w:r>
      <w:r>
        <w:tab/>
        <w:t>LRP ESTIMATION: AGGREGATE ABUNDANCE LOGISTIC REGRESSION-BASED LRPS</w:t>
      </w:r>
      <w:bookmarkEnd w:id="533"/>
    </w:p>
    <w:p w14:paraId="25266076" w14:textId="5B61B95F" w:rsidR="00266FBB" w:rsidRDefault="00933094">
      <w:r>
        <w:t xml:space="preserve">Empirical LRPs based on the probability of all component inlets (nested within CUs) being above their lower benchmarks could not be identified for WCVI Chinook because there are no years when all inlets </w:t>
      </w:r>
      <w:del w:id="534" w:author="DFO" w:date="2021-12-22T14:10:00Z">
        <w:r w:rsidDel="001A5589">
          <w:delText>were above</w:delText>
        </w:r>
      </w:del>
      <w:ins w:id="535" w:author="DFO" w:date="2021-12-22T14:10:00Z">
        <w:r w:rsidR="001A5589">
          <w:t>exceeded</w:t>
        </w:r>
      </w:ins>
      <w:r>
        <w:t xml:space="preserve"> their lower benchmark in the historical record (Figure 4.3). In order to fit a logistic regression model to data, observations of successes (years when </w:t>
      </w:r>
      <w:r>
        <w:lastRenderedPageBreak/>
        <w:t>all inlets were &gt; lower benchmarks) and failures (years when all inlets were not &gt; lower benchmarks) are required. The estimation of empirical LRPs is limited to SMUs with historical records that demonstrate contrast in status over time.</w:t>
      </w:r>
    </w:p>
    <w:p w14:paraId="4C4F645C" w14:textId="77777777" w:rsidR="00266FBB" w:rsidRDefault="00933094">
      <w:pPr>
        <w:pStyle w:val="Heading2"/>
      </w:pPr>
      <w:bookmarkStart w:id="536" w:name="lrp-estimation-projection-based-lrps"/>
      <w:r>
        <w:t>4.6</w:t>
      </w:r>
      <w:r>
        <w:tab/>
        <w:t>LRP ESTIMATION: PROJECTION-BASED LRPS</w:t>
      </w:r>
      <w:bookmarkEnd w:id="536"/>
    </w:p>
    <w:p w14:paraId="1CCA00EE" w14:textId="77777777" w:rsidR="00266FBB" w:rsidRPr="00E51158" w:rsidRDefault="00933094">
      <w:pPr>
        <w:pStyle w:val="Heading3"/>
        <w:rPr>
          <w:lang w:val="en-US"/>
        </w:rPr>
      </w:pPr>
      <w:bookmarkStart w:id="537" w:name="methods-3"/>
      <w:r w:rsidRPr="00E51158">
        <w:rPr>
          <w:lang w:val="en-US"/>
        </w:rPr>
        <w:t>4.6.1</w:t>
      </w:r>
      <w:r w:rsidRPr="00E51158">
        <w:rPr>
          <w:lang w:val="en-US"/>
        </w:rPr>
        <w:tab/>
        <w:t>Methods</w:t>
      </w:r>
      <w:bookmarkEnd w:id="537"/>
    </w:p>
    <w:p w14:paraId="0C926655" w14:textId="77777777" w:rsidR="00266FBB" w:rsidRDefault="00933094">
      <w:r>
        <w:t>Projection-based LRPs were derived for WCVI Chinook by projecting inlet-specific population dynamics using the samSim modelling tool (Appendix 8). We chose to project inlet-specific rather than CU-specific population dynamics to reflect the relative demographic isolation of inlets. Population dynamics and exploitation parameters were derived from a previously developed CU-specific run-reconstruction for WCVI Chinook based on spawner abundances and age compositions from indicator stocks, and exploitation rates from the Robertson Creek hatchery indicator stock (D. Dobson &amp; D. McHugh, pers. comm. DFO South Coast Stock Assessment). Because this run-reconstruction has not been peer-reviewed, it is not used to develop benchmarks, but can provide plausible distributions for parameters of projections. CU-specific parameters were applied across all component inlets. Inlet-specific population capacities, S</w:t>
      </w:r>
      <w:r>
        <w:rPr>
          <w:vertAlign w:val="subscript"/>
        </w:rPr>
        <w:t>REP</w:t>
      </w:r>
      <w:r>
        <w:t xml:space="preserve">, were estimated from the watershed-area model (Parken et al. </w:t>
      </w:r>
      <w:hyperlink w:anchor="Xa50ddd5116e80abdcf5cfb9a25187a8dc0c8bbb">
        <w:r>
          <w:rPr>
            <w:rStyle w:val="Hyperlink"/>
          </w:rPr>
          <w:t>2006</w:t>
        </w:r>
      </w:hyperlink>
      <w:r>
        <w:t xml:space="preserve">) (Table 4.1) and applied in projections of recruitment with a Ricker stock-recruitment model. The model was initialized at inlet-specific equilibrium abundances and projected for a 40-year initialization period to stabilize the distributions of spawner abundances. The model was then run for an additional 30 years and annual aggregate abundances and inlet-specific status were recorded. Because the projections identify long-term equilibrium abundances and statuses, the outputs are independent of initial abundances. Projections were summarized over 50,000 random Monte Carlo trials. A relatively large number of Monte Carlo trials was required for LRP estimation because the algorithm required a sufficient sample size within each 200-fish incremental bin of aggregate abundances along a range of realistic abundances (from near zero to capacity).  Base-case parameters are provided in </w:t>
      </w:r>
      <w:commentRangeStart w:id="538"/>
      <w:r>
        <w:t xml:space="preserve">Table ?? </w:t>
      </w:r>
      <w:commentRangeEnd w:id="538"/>
      <w:r w:rsidR="001A5589">
        <w:rPr>
          <w:rStyle w:val="CommentReference"/>
        </w:rPr>
        <w:commentReference w:id="538"/>
      </w:r>
      <w:r>
        <w:t>and sensitivity analyses are described in the text. Projection-based LRPs were identified from the aggregate abundances with specified probabilities of all component inlets being above lower benchmarks. We recommend a review of model assumptions and parameters by local experts prior to adopting a projection-based LRP for this SMU. We provide an example for demonstration purposes.</w:t>
      </w:r>
    </w:p>
    <w:p w14:paraId="676C835F" w14:textId="77777777" w:rsidR="00266FBB" w:rsidRDefault="00933094">
      <w:pPr>
        <w:pStyle w:val="BodyText"/>
      </w:pPr>
      <w:r>
        <w:t>We chose covariance parameters so that the resulting projections of inlet-specific spawner abundances exhibited correlations among inlets that were similar to those observed (Figure 4.4). Specifically, model parameters were tuned so that resulting correlations among inlets in projected spawner abundances approximated observed correlations in spawner abundances, described in more detail below.</w:t>
      </w:r>
    </w:p>
    <w:p w14:paraId="48F8D211" w14:textId="77777777" w:rsidR="00266FBB" w:rsidRDefault="00933094">
      <w:pPr>
        <w:pStyle w:val="BodyText"/>
      </w:pPr>
      <w:r>
        <w:t>Pairwise correlations between observed inlet-specific spawner time-series were relatively strong in the 1990s and early 2000s, and have become slightly weaker since 2015. The correlations among inlets for running 20-year time periods are provided in Figure 4.4. Starting in 1995, the first boxplot displays the distribution of pair-wise correlations among 5 inlets for the time-period 1995-2015; the second box-plot displays correlations for 1996-2016, etc. A decline in correlations in evident in the last two time periods. The final boxplot shows the correlation over the entire time-series.</w:t>
      </w:r>
    </w:p>
    <w:p w14:paraId="0C9FA800" w14:textId="77777777" w:rsidR="00266FBB" w:rsidRDefault="00933094">
      <w:r>
        <w:rPr>
          <w:noProof/>
        </w:rPr>
        <w:lastRenderedPageBreak/>
        <w:drawing>
          <wp:inline distT="0" distB="0" distL="0" distR="0" wp14:anchorId="487F0122" wp14:editId="4B5B60F0">
            <wp:extent cx="5504749" cy="3669832"/>
            <wp:effectExtent l="0" t="0" r="0" b="0"/>
            <wp:docPr id="25" name="Picture" descr="Figure 4.4: Running correlations in spawner abundances among inlets in 20-year time periods, with the start year of the 20-year period on the X-axis. Each boxplot shows the distribution of pairwise correlations among the 5 inlets (n=10 pairwise correlations)."/>
            <wp:cNvGraphicFramePr/>
            <a:graphic xmlns:a="http://schemas.openxmlformats.org/drawingml/2006/main">
              <a:graphicData uri="http://schemas.openxmlformats.org/drawingml/2006/picture">
                <pic:pic xmlns:pic="http://schemas.openxmlformats.org/drawingml/2006/picture">
                  <pic:nvPicPr>
                    <pic:cNvPr id="0" name="Picture" descr="figure/chinook-RunningCorrelations.png"/>
                    <pic:cNvPicPr>
                      <a:picLocks noChangeAspect="1" noChangeArrowheads="1"/>
                    </pic:cNvPicPr>
                  </pic:nvPicPr>
                  <pic:blipFill>
                    <a:blip r:embed="rId35"/>
                    <a:stretch>
                      <a:fillRect/>
                    </a:stretch>
                  </pic:blipFill>
                  <pic:spPr bwMode="auto">
                    <a:xfrm>
                      <a:off x="0" y="0"/>
                      <a:ext cx="5504749" cy="3669832"/>
                    </a:xfrm>
                    <a:prstGeom prst="rect">
                      <a:avLst/>
                    </a:prstGeom>
                    <a:noFill/>
                    <a:ln w="9525">
                      <a:noFill/>
                      <a:headEnd/>
                      <a:tailEnd/>
                    </a:ln>
                  </pic:spPr>
                </pic:pic>
              </a:graphicData>
            </a:graphic>
          </wp:inline>
        </w:drawing>
      </w:r>
    </w:p>
    <w:p w14:paraId="63FCC8F6" w14:textId="77777777" w:rsidR="00266FBB" w:rsidRDefault="00933094">
      <w:r>
        <w:t>Figure 4.4: Running correlations in spawner abundances among inlets in 20-year time periods, with the start year of the 20-year period on the X-axis. Each boxplot shows the distribution of pairwise correlations among the 5 inlets (n=10 pairwise correlations).</w:t>
      </w:r>
    </w:p>
    <w:p w14:paraId="73B671B6" w14:textId="77777777" w:rsidR="00266FBB" w:rsidRDefault="00933094">
      <w:pPr>
        <w:pStyle w:val="BodyText"/>
      </w:pPr>
      <w:r>
        <w:t>Within the forward projection model, correlations in spawner abundances among inlets are driven by three model components, each described in more detail below: (1) covariance in exploitation rates among inlets, which is determined from a common interannual exploitation (due to shared exploitation offshore, parameterized from pre-terminal exploitation on Robertson Creek hatchery fish), and additional inlet-specific variability in exploitation due to inlet-specific vulnerability to exploitation, (2) covariance in recruitment residuals among inlets, and (3) covariance in age proportions of recruits among inlets.</w:t>
      </w:r>
    </w:p>
    <w:p w14:paraId="393545FC" w14:textId="77777777" w:rsidR="00266FBB" w:rsidRDefault="00933094">
      <w:pPr>
        <w:pStyle w:val="BodyText"/>
      </w:pPr>
      <w:r>
        <w:rPr>
          <w:noProof/>
        </w:rPr>
        <w:lastRenderedPageBreak/>
        <w:drawing>
          <wp:inline distT="0" distB="0" distL="0" distR="0" wp14:anchorId="0BA2C1D0" wp14:editId="7DF20E3E">
            <wp:extent cx="5943600" cy="3672557"/>
            <wp:effectExtent l="0" t="0" r="0" b="0"/>
            <wp:docPr id="26" name="Picture" descr="Figure 4.5: Pre-terminal exploitation rates for Robertson Creek CWT indicator."/>
            <wp:cNvGraphicFramePr/>
            <a:graphic xmlns:a="http://schemas.openxmlformats.org/drawingml/2006/main">
              <a:graphicData uri="http://schemas.openxmlformats.org/drawingml/2006/picture">
                <pic:pic xmlns:pic="http://schemas.openxmlformats.org/drawingml/2006/picture">
                  <pic:nvPicPr>
                    <pic:cNvPr id="0" name="Picture" descr="knitr-figs-docx/chinook-ER-1.png"/>
                    <pic:cNvPicPr>
                      <a:picLocks noChangeAspect="1" noChangeArrowheads="1"/>
                    </pic:cNvPicPr>
                  </pic:nvPicPr>
                  <pic:blipFill>
                    <a:blip r:embed="rId36"/>
                    <a:stretch>
                      <a:fillRect/>
                    </a:stretch>
                  </pic:blipFill>
                  <pic:spPr bwMode="auto">
                    <a:xfrm>
                      <a:off x="0" y="0"/>
                      <a:ext cx="5943600" cy="3672557"/>
                    </a:xfrm>
                    <a:prstGeom prst="rect">
                      <a:avLst/>
                    </a:prstGeom>
                    <a:noFill/>
                    <a:ln w="9525">
                      <a:noFill/>
                      <a:headEnd/>
                      <a:tailEnd/>
                    </a:ln>
                  </pic:spPr>
                </pic:pic>
              </a:graphicData>
            </a:graphic>
          </wp:inline>
        </w:drawing>
      </w:r>
      <w:r>
        <w:t xml:space="preserve">  </w:t>
      </w:r>
      <w:r>
        <w:rPr>
          <w:i/>
        </w:rPr>
        <w:t>Covariance in exploitation</w:t>
      </w:r>
    </w:p>
    <w:p w14:paraId="4BCA998E" w14:textId="77777777" w:rsidR="00266FBB" w:rsidRDefault="00933094">
      <w:pPr>
        <w:pStyle w:val="BodyText"/>
      </w:pPr>
      <w:r>
        <w:t>We assumed an average exploitation rate as observed for WCVI Chinook in recent years (2010-2019, Robertson Creek indicator, 30%, Figure 4.5, with common interannual variability in exploitation rates due to shared exploitation history offshore.</w:t>
      </w:r>
    </w:p>
    <w:p w14:paraId="3671C197" w14:textId="77777777" w:rsidR="00266FBB" w:rsidRDefault="00933094">
      <w:pPr>
        <w:pStyle w:val="BodyText"/>
      </w:pPr>
      <w:r>
        <w:t>In forward projections, interannual variability in exploitation rates was assumed to be beta distributed (constrained between 0 and 1), parameterized from estimated pre-terminal exploitation rates for Robertson Creek, with a coefficient of variation (CV) = 0.17 (Table ??). Without data to parameterize inlet-specific variability in exploitation rates, we assumed the inlet-specific variability was half the common (SMU-level) interannual variability (CV=0.085), and varied this in sensitivity analyses from 0 and 0.17 to cover plausible bounds (Figure 4.6).</w:t>
      </w:r>
    </w:p>
    <w:p w14:paraId="451C9200" w14:textId="77777777" w:rsidR="00266FBB" w:rsidRDefault="00933094">
      <w:r>
        <w:rPr>
          <w:noProof/>
        </w:rPr>
        <w:lastRenderedPageBreak/>
        <w:drawing>
          <wp:inline distT="0" distB="0" distL="0" distR="0" wp14:anchorId="4A195DE1" wp14:editId="4A33563B">
            <wp:extent cx="5943600" cy="3672557"/>
            <wp:effectExtent l="0" t="0" r="0" b="0"/>
            <wp:docPr id="27" name="Picture" descr="Figure 4.6: Variability in projected exploitation rates over time (cv=0.17) and among inlets (CV=0.085), from an average explotation of 0.3."/>
            <wp:cNvGraphicFramePr/>
            <a:graphic xmlns:a="http://schemas.openxmlformats.org/drawingml/2006/main">
              <a:graphicData uri="http://schemas.openxmlformats.org/drawingml/2006/picture">
                <pic:pic xmlns:pic="http://schemas.openxmlformats.org/drawingml/2006/picture">
                  <pic:nvPicPr>
                    <pic:cNvPr id="0" name="Picture" descr="knitr-figs-docx/chinook-ERdist-1.png"/>
                    <pic:cNvPicPr>
                      <a:picLocks noChangeAspect="1" noChangeArrowheads="1"/>
                    </pic:cNvPicPr>
                  </pic:nvPicPr>
                  <pic:blipFill>
                    <a:blip r:embed="rId37"/>
                    <a:stretch>
                      <a:fillRect/>
                    </a:stretch>
                  </pic:blipFill>
                  <pic:spPr bwMode="auto">
                    <a:xfrm>
                      <a:off x="0" y="0"/>
                      <a:ext cx="5943600" cy="3672557"/>
                    </a:xfrm>
                    <a:prstGeom prst="rect">
                      <a:avLst/>
                    </a:prstGeom>
                    <a:noFill/>
                    <a:ln w="9525">
                      <a:noFill/>
                      <a:headEnd/>
                      <a:tailEnd/>
                    </a:ln>
                  </pic:spPr>
                </pic:pic>
              </a:graphicData>
            </a:graphic>
          </wp:inline>
        </w:drawing>
      </w:r>
    </w:p>
    <w:p w14:paraId="7419E329" w14:textId="77777777" w:rsidR="00266FBB" w:rsidRDefault="00933094">
      <w:r>
        <w:t>Figure 4.6: Variability in projected exploitation rates over time (cv=0.17) and among inlets (CV=0.085), from an average explotation of 0.3.</w:t>
      </w:r>
    </w:p>
    <w:p w14:paraId="202CA1F2" w14:textId="77777777" w:rsidR="00266FBB" w:rsidRDefault="00933094">
      <w:pPr>
        <w:pStyle w:val="BodyText"/>
      </w:pPr>
      <w:r>
        <w:t>We assumed that inlet-specific deviations from the SMU-level average exploitation rate were consistent over years (e.g., due to the spatial and temporal variability in inlet-specific migration patterns affecting vulnerability to fisheries), but that this deviation changed over MC trials. Future analyses could include consistent biases in exploitation for specific inlets (e.g., positive biases for southern inlets and negative biases for northern inlets).</w:t>
      </w:r>
    </w:p>
    <w:p w14:paraId="6B4D72BD" w14:textId="77777777" w:rsidR="00266FBB" w:rsidRDefault="00933094">
      <w:pPr>
        <w:pStyle w:val="BodyText"/>
      </w:pPr>
      <w:r>
        <w:t>In the forward projections, pairwise correlations in projected spawner abundances among inlets were similar to recent observed pairwise correlations in spawner abundances among inlets (Figure 4.7). Varying assumptions about variability in exploitation among inlets between CV= 0 and 0.17 did not impact the distribution of correlations in spawner abundances in the projections.</w:t>
      </w:r>
    </w:p>
    <w:p w14:paraId="1537B4D9" w14:textId="77777777" w:rsidR="00266FBB" w:rsidRDefault="00933094">
      <w:pPr>
        <w:pStyle w:val="BodyText"/>
      </w:pPr>
      <w:r>
        <w:rPr>
          <w:noProof/>
        </w:rPr>
        <w:lastRenderedPageBreak/>
        <w:drawing>
          <wp:inline distT="0" distB="0" distL="0" distR="0" wp14:anchorId="2E7FF8F1" wp14:editId="7E7DF16A">
            <wp:extent cx="3669832" cy="2752374"/>
            <wp:effectExtent l="0" t="0" r="0" b="0"/>
            <wp:docPr id="28" name="Picture" descr="Figure 4.7: Distribution of correlations of spawner abundances among inlets for observed data over the most recent 20 years (n=10 pairwise correlations, 1st boxplot) and projected time-series under various assumptions: with a CV in exploitation rates among inlets = 0, 0.085 or 0.17 (0.85 is the base case)(2nd-4th boxplots), with a scalar on covariance in recruitment residuals of 0 (no correlation in recruitment residuals), 0.5 and 1 (equal to observed spawner correlations, base case) (5th-7th boxplots), and variable or constant age proportions among inlets (variable is the base case) (8th-9th boxplot). For each set of assumptions the other variables were held constant at base case values."/>
            <wp:cNvGraphicFramePr/>
            <a:graphic xmlns:a="http://schemas.openxmlformats.org/drawingml/2006/main">
              <a:graphicData uri="http://schemas.openxmlformats.org/drawingml/2006/picture">
                <pic:pic xmlns:pic="http://schemas.openxmlformats.org/drawingml/2006/picture">
                  <pic:nvPicPr>
                    <pic:cNvPr id="0" name="Picture" descr="figure/chinook-compareEscCor.png"/>
                    <pic:cNvPicPr>
                      <a:picLocks noChangeAspect="1" noChangeArrowheads="1"/>
                    </pic:cNvPicPr>
                  </pic:nvPicPr>
                  <pic:blipFill>
                    <a:blip r:embed="rId38"/>
                    <a:stretch>
                      <a:fillRect/>
                    </a:stretch>
                  </pic:blipFill>
                  <pic:spPr bwMode="auto">
                    <a:xfrm>
                      <a:off x="0" y="0"/>
                      <a:ext cx="3669832" cy="2752374"/>
                    </a:xfrm>
                    <a:prstGeom prst="rect">
                      <a:avLst/>
                    </a:prstGeom>
                    <a:noFill/>
                    <a:ln w="9525">
                      <a:noFill/>
                      <a:headEnd/>
                      <a:tailEnd/>
                    </a:ln>
                  </pic:spPr>
                </pic:pic>
              </a:graphicData>
            </a:graphic>
          </wp:inline>
        </w:drawing>
      </w:r>
      <w:r>
        <w:t xml:space="preserve">  </w:t>
      </w:r>
      <w:r>
        <w:rPr>
          <w:i/>
        </w:rPr>
        <w:t>Covariance in recruitment residuals</w:t>
      </w:r>
    </w:p>
    <w:p w14:paraId="1521A9CC" w14:textId="77777777" w:rsidR="00266FBB" w:rsidRDefault="00933094">
      <w:pPr>
        <w:pStyle w:val="BodyText"/>
      </w:pPr>
      <w:r>
        <w:t xml:space="preserve">We parameterized correlations in recruitment residuals among inlets from the observed correlations in spawner abundances among inlets derived from the WCVI Chinook run reconstruction (D. Dobson and D. McHugh, pers. comm. DFO South Coast Stock Assessment, Fig. 4.8). However, spawner abundances may be more weakly correlated than recruitment due to </w:t>
      </w:r>
      <w:commentRangeStart w:id="539"/>
      <w:r>
        <w:t>differences in exploitation among inlets</w:t>
      </w:r>
      <w:commentRangeEnd w:id="539"/>
      <w:r w:rsidR="00025914">
        <w:rPr>
          <w:rStyle w:val="CommentReference"/>
        </w:rPr>
        <w:commentReference w:id="539"/>
      </w:r>
      <w:r>
        <w:t>.  In sensitivity analyses, we scaled the pairwise correlations in recruitment residuals among inlets by 0.5 and 0 of the observed spawner correlations (0 representing recruitment residuals that were uncorrelated among inlets in the projections). We then compared the resulting correlations in projected spawner abundances to observed correlations, to evaluate the extent to which the model provided realistic projections under each assumption.</w:t>
      </w:r>
    </w:p>
    <w:p w14:paraId="477BBD18" w14:textId="77777777" w:rsidR="00266FBB" w:rsidRDefault="00933094">
      <w:r>
        <w:rPr>
          <w:noProof/>
        </w:rPr>
        <w:lastRenderedPageBreak/>
        <w:drawing>
          <wp:inline distT="0" distB="0" distL="0" distR="0" wp14:anchorId="40A374BB" wp14:editId="59C20246">
            <wp:extent cx="3664929" cy="4123046"/>
            <wp:effectExtent l="0" t="0" r="0" b="0"/>
            <wp:docPr id="29" name="Picture" descr="Figure 4.8: Bubble plot of correlations in spawner abundances among inlets over time, 1994-2020."/>
            <wp:cNvGraphicFramePr/>
            <a:graphic xmlns:a="http://schemas.openxmlformats.org/drawingml/2006/main">
              <a:graphicData uri="http://schemas.openxmlformats.org/drawingml/2006/picture">
                <pic:pic xmlns:pic="http://schemas.openxmlformats.org/drawingml/2006/picture">
                  <pic:nvPicPr>
                    <pic:cNvPr id="0" name="Picture" descr="figure/chinook-SpawnerCorrelation.png"/>
                    <pic:cNvPicPr>
                      <a:picLocks noChangeAspect="1" noChangeArrowheads="1"/>
                    </pic:cNvPicPr>
                  </pic:nvPicPr>
                  <pic:blipFill>
                    <a:blip r:embed="rId39"/>
                    <a:stretch>
                      <a:fillRect/>
                    </a:stretch>
                  </pic:blipFill>
                  <pic:spPr bwMode="auto">
                    <a:xfrm>
                      <a:off x="0" y="0"/>
                      <a:ext cx="3664929" cy="4123046"/>
                    </a:xfrm>
                    <a:prstGeom prst="rect">
                      <a:avLst/>
                    </a:prstGeom>
                    <a:noFill/>
                    <a:ln w="9525">
                      <a:noFill/>
                      <a:headEnd/>
                      <a:tailEnd/>
                    </a:ln>
                  </pic:spPr>
                </pic:pic>
              </a:graphicData>
            </a:graphic>
          </wp:inline>
        </w:drawing>
      </w:r>
    </w:p>
    <w:p w14:paraId="71120E38" w14:textId="77777777" w:rsidR="00266FBB" w:rsidRDefault="00933094">
      <w:r>
        <w:t>Figure 4.8: Bubble plot of correlations in spawner abundances among inlets over time, 1994-2020.</w:t>
      </w:r>
    </w:p>
    <w:p w14:paraId="5CB865A4" w14:textId="77777777" w:rsidR="00266FBB" w:rsidRDefault="00933094">
      <w:pPr>
        <w:pStyle w:val="BodyText"/>
      </w:pPr>
      <w:r>
        <w:t xml:space="preserve">When we scaled correlations in recruitment residuals to less than observed spawner correlations (i.e., scalar &lt; 1) the resulting correlations in spawner abundances from the projections were lower than observed correlations (Figure 4.7), but were roughly similar when recruitment residuals were scaled to 1. So, for our base case, we assumed correlations in recruitment residuals among inlets were equal to observed correlations among inlets. </w:t>
      </w:r>
    </w:p>
    <w:p w14:paraId="2920229D" w14:textId="77777777" w:rsidR="00266FBB" w:rsidRDefault="00933094">
      <w:pPr>
        <w:pStyle w:val="BodyText"/>
      </w:pPr>
      <w:r>
        <w:rPr>
          <w:i/>
        </w:rPr>
        <w:t>Variability in age proportions recruits among inlets</w:t>
      </w:r>
    </w:p>
    <w:p w14:paraId="50DCB94D" w14:textId="4345AE2A" w:rsidR="00266FBB" w:rsidRDefault="00933094">
      <w:pPr>
        <w:pStyle w:val="BodyText"/>
      </w:pPr>
      <w:r>
        <w:t>For the base case, we assumed that age proportions of recruits varied over time and among inlets parameterized from age proportions of recruit</w:t>
      </w:r>
      <w:ins w:id="540" w:author="DFO" w:date="2021-12-22T14:37:00Z">
        <w:r w:rsidR="00025914">
          <w:t>ment</w:t>
        </w:r>
      </w:ins>
      <w:r>
        <w:t>s calculated for each CU in the WCVI Chinook run reconstruction (D. Dobson pers. comm. DFO Science; inlet-specific age-proportions were not available) (Figure 4.9). We used the CU-specific mean proportions at each age from the run reconstruction with annual deviations in those proportions based on a multivariate logistic distribution, parameterized from the estimated time-series of age proportions.</w:t>
      </w:r>
    </w:p>
    <w:p w14:paraId="3EBD97C3" w14:textId="77777777" w:rsidR="00266FBB" w:rsidRDefault="00933094">
      <w:r>
        <w:rPr>
          <w:noProof/>
        </w:rPr>
        <w:lastRenderedPageBreak/>
        <w:drawing>
          <wp:inline distT="0" distB="0" distL="0" distR="0" wp14:anchorId="02DE1731" wp14:editId="1D2C6B86">
            <wp:extent cx="5943600" cy="3672557"/>
            <wp:effectExtent l="0" t="0" r="0" b="0"/>
            <wp:docPr id="30" name="Picture" descr="Figure 4.9: Time-series of proportions at age in recruitment aligned by brood year, calculated from run reconstruction for West Coast of Vancouver Island Chinook by CU."/>
            <wp:cNvGraphicFramePr/>
            <a:graphic xmlns:a="http://schemas.openxmlformats.org/drawingml/2006/main">
              <a:graphicData uri="http://schemas.openxmlformats.org/drawingml/2006/picture">
                <pic:pic xmlns:pic="http://schemas.openxmlformats.org/drawingml/2006/picture">
                  <pic:nvPicPr>
                    <pic:cNvPr id="0" name="Picture" descr="knitr-figs-docx/chinook-agePpns-1.png"/>
                    <pic:cNvPicPr>
                      <a:picLocks noChangeAspect="1" noChangeArrowheads="1"/>
                    </pic:cNvPicPr>
                  </pic:nvPicPr>
                  <pic:blipFill>
                    <a:blip r:embed="rId40"/>
                    <a:stretch>
                      <a:fillRect/>
                    </a:stretch>
                  </pic:blipFill>
                  <pic:spPr bwMode="auto">
                    <a:xfrm>
                      <a:off x="0" y="0"/>
                      <a:ext cx="5943600" cy="3672557"/>
                    </a:xfrm>
                    <a:prstGeom prst="rect">
                      <a:avLst/>
                    </a:prstGeom>
                    <a:noFill/>
                    <a:ln w="9525">
                      <a:noFill/>
                      <a:headEnd/>
                      <a:tailEnd/>
                    </a:ln>
                  </pic:spPr>
                </pic:pic>
              </a:graphicData>
            </a:graphic>
          </wp:inline>
        </w:drawing>
      </w:r>
    </w:p>
    <w:p w14:paraId="0A73F70C" w14:textId="654FDE4E" w:rsidR="00266FBB" w:rsidRDefault="00933094">
      <w:r>
        <w:t xml:space="preserve">Figure 4.9: </w:t>
      </w:r>
      <w:commentRangeStart w:id="541"/>
      <w:r>
        <w:t xml:space="preserve">Time-series of proportions at </w:t>
      </w:r>
      <w:commentRangeEnd w:id="541"/>
      <w:r w:rsidR="00025914">
        <w:rPr>
          <w:rStyle w:val="CommentReference"/>
        </w:rPr>
        <w:commentReference w:id="541"/>
      </w:r>
      <w:r>
        <w:t xml:space="preserve">age in recruitment aligned by </w:t>
      </w:r>
      <w:commentRangeStart w:id="542"/>
      <w:r>
        <w:t>brood year</w:t>
      </w:r>
      <w:commentRangeEnd w:id="542"/>
      <w:r w:rsidR="00025914">
        <w:rPr>
          <w:rStyle w:val="CommentReference"/>
        </w:rPr>
        <w:commentReference w:id="542"/>
      </w:r>
      <w:r>
        <w:t xml:space="preserve">, calculated from run reconstruction for </w:t>
      </w:r>
      <w:del w:id="543" w:author="DFO" w:date="2021-12-22T14:40:00Z">
        <w:r w:rsidDel="00025914">
          <w:delText>West Coast of Vancouver Island</w:delText>
        </w:r>
      </w:del>
      <w:ins w:id="544" w:author="DFO" w:date="2021-12-22T14:40:00Z">
        <w:r w:rsidR="00025914">
          <w:t>WCVI</w:t>
        </w:r>
      </w:ins>
      <w:r>
        <w:t xml:space="preserve"> Chinook by CU.</w:t>
      </w:r>
    </w:p>
    <w:p w14:paraId="1DD94DB8" w14:textId="77777777" w:rsidR="00266FBB" w:rsidRDefault="00933094">
      <w:pPr>
        <w:pStyle w:val="BodyText"/>
      </w:pPr>
      <w:r>
        <w:t>We ran a sensitivity analysis under an alternative assumption where age proportions varied over years but were constant among CUs. Under this assumption, we found that pairwise correlations of spawner abundances in projections were much higher than those observed (Figure 4.7), generating time-series that were unrealistic.</w:t>
      </w:r>
    </w:p>
    <w:p w14:paraId="348754D3" w14:textId="77777777" w:rsidR="00266FBB" w:rsidRPr="00E51158" w:rsidRDefault="00933094">
      <w:pPr>
        <w:pStyle w:val="Heading3"/>
        <w:rPr>
          <w:lang w:val="en-US"/>
        </w:rPr>
      </w:pPr>
      <w:bookmarkStart w:id="545" w:name="results-4"/>
      <w:r w:rsidRPr="00E51158">
        <w:rPr>
          <w:lang w:val="en-US"/>
        </w:rPr>
        <w:t>4.6.2</w:t>
      </w:r>
      <w:r w:rsidRPr="00E51158">
        <w:rPr>
          <w:lang w:val="en-US"/>
        </w:rPr>
        <w:tab/>
        <w:t>Results</w:t>
      </w:r>
      <w:bookmarkEnd w:id="545"/>
    </w:p>
    <w:p w14:paraId="46CDF958" w14:textId="77777777" w:rsidR="00266FBB" w:rsidRDefault="00933094">
      <w:r>
        <w:t>Projection-based LRPs were developed under the base-case assumptions of (1) interannual variability in exploitation rates among inlets with a CV = 0.085, (2) correlations in recruitment residuals among inlets equal to observed spawner correlations among inlets, and (3) variability in age proportions among CUs and years. We identified a provisional aggregate abundance LRP with p=0.5 (50% probability of all inlets being greater than their lower benchmark) equal to 11300 (Figure 4.10). Provisional LRPs at p=0.66 (“likely” that all inlets are above their lower benchmarks) is also shown, near 20,000 (Figure 4.10). Probabilities that all inlets exceeded lower benchmarks did not exceed 0.9, so LRPs at higher p values could not be estimated. Note that the LRP at p=0.66 requires more MC trials for full stabilization and is shown here for demonstration purposes only.</w:t>
      </w:r>
    </w:p>
    <w:p w14:paraId="66E384E0" w14:textId="77777777" w:rsidR="00266FBB" w:rsidRDefault="00933094">
      <w:r>
        <w:rPr>
          <w:noProof/>
        </w:rPr>
        <w:lastRenderedPageBreak/>
        <w:drawing>
          <wp:inline distT="0" distB="0" distL="0" distR="0" wp14:anchorId="4C25BA6A" wp14:editId="5E6D50F8">
            <wp:extent cx="4587290" cy="3669832"/>
            <wp:effectExtent l="0" t="0" r="0" b="0"/>
            <wp:docPr id="31" name="Picture" descr="Figure 4.10: Probability of all inlets being above their lower benchmark along a gradient in aggregate abundances within bins of 200 fish, derived from projections over 30 years and 50,000 MC Trials. Each dot is the proportion of MC trials where all inlets were &gt; lower benchmarks. Candidate LRPs at p=0.5 (yellow) and p=0.66 (blue) are highlighted, where p is the probability of all inlets being &gt; their lower benchmarks."/>
            <wp:cNvGraphicFramePr/>
            <a:graphic xmlns:a="http://schemas.openxmlformats.org/drawingml/2006/main">
              <a:graphicData uri="http://schemas.openxmlformats.org/drawingml/2006/picture">
                <pic:pic xmlns:pic="http://schemas.openxmlformats.org/drawingml/2006/picture">
                  <pic:nvPicPr>
                    <pic:cNvPr id="0" name="Picture" descr="figure/chinook-baseER-ProjLRPCurve-ALLp.png"/>
                    <pic:cNvPicPr>
                      <a:picLocks noChangeAspect="1" noChangeArrowheads="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14:paraId="416D7265" w14:textId="77777777" w:rsidR="00266FBB" w:rsidRDefault="00933094">
      <w:r>
        <w:t>Figure 4.10: Probability of all inlets being above their lower benchmark along a gradient in aggregate abundances within bins of 200 fish, derived from projections over 30 years and 50,000 MC Trials. Each dot is the proportion of MC trials where all inlets were &gt; lower benchmarks. Candidate LRPs at p=0.5 (yellow) and p=0.66 (blue) are highlighted, where p is the probability of all inlets being &gt; their lower benchmarks.</w:t>
      </w:r>
    </w:p>
    <w:p w14:paraId="1ECA718C" w14:textId="77777777" w:rsidR="00266FBB" w:rsidRDefault="00933094">
      <w:pPr>
        <w:pStyle w:val="BodyText"/>
      </w:pPr>
      <w:r>
        <w:t xml:space="preserve">Candidate projection-based LRPs were compared against time-series of aggregate abundances observed for WCVI Chinook salmon (sum of indicator stocks with PNI &gt; 0.5), showing that abundances are currently below these LRPs and have been near or below them over the </w:t>
      </w:r>
      <w:r>
        <w:lastRenderedPageBreak/>
        <w:t xml:space="preserve">available time-series (Figure 4.11).  </w:t>
      </w:r>
      <w:r>
        <w:rPr>
          <w:noProof/>
        </w:rPr>
        <w:drawing>
          <wp:inline distT="0" distB="0" distL="0" distR="0" wp14:anchorId="22C8197B" wp14:editId="71863FEC">
            <wp:extent cx="5504749" cy="3669832"/>
            <wp:effectExtent l="0" t="0" r="0" b="0"/>
            <wp:docPr id="32" name="Picture" descr="Figure 4.11: Time-series of aggregate escapement for WCVI Chinook (indicator stocks with PNI &gt; 0.5), with projection-based LRPs associated with component inlets being &gt; lower benchmarks at p=0.5 (yellow) and p=0.66 (blue). Red points are the generational average escapement (geometric mean), red indicating status below LRPs"/>
            <wp:cNvGraphicFramePr/>
            <a:graphic xmlns:a="http://schemas.openxmlformats.org/drawingml/2006/main">
              <a:graphicData uri="http://schemas.openxmlformats.org/drawingml/2006/picture">
                <pic:pic xmlns:pic="http://schemas.openxmlformats.org/drawingml/2006/picture">
                  <pic:nvPicPr>
                    <pic:cNvPr id="0" name="Picture" descr="figure/chinook-SMU-timeseries.png"/>
                    <pic:cNvPicPr>
                      <a:picLocks noChangeAspect="1" noChangeArrowheads="1"/>
                    </pic:cNvPicPr>
                  </pic:nvPicPr>
                  <pic:blipFill>
                    <a:blip r:embed="rId42"/>
                    <a:stretch>
                      <a:fillRect/>
                    </a:stretch>
                  </pic:blipFill>
                  <pic:spPr bwMode="auto">
                    <a:xfrm>
                      <a:off x="0" y="0"/>
                      <a:ext cx="5504749" cy="3669832"/>
                    </a:xfrm>
                    <a:prstGeom prst="rect">
                      <a:avLst/>
                    </a:prstGeom>
                    <a:noFill/>
                    <a:ln w="9525">
                      <a:noFill/>
                      <a:headEnd/>
                      <a:tailEnd/>
                    </a:ln>
                  </pic:spPr>
                </pic:pic>
              </a:graphicData>
            </a:graphic>
          </wp:inline>
        </w:drawing>
      </w:r>
    </w:p>
    <w:p w14:paraId="5772CE11" w14:textId="77777777" w:rsidR="00E51158" w:rsidRDefault="00E51158">
      <w:pPr>
        <w:pStyle w:val="BodyText"/>
      </w:pPr>
    </w:p>
    <w:p w14:paraId="6A584395" w14:textId="77777777" w:rsidR="00E51158" w:rsidRDefault="00E51158">
      <w:pPr>
        <w:pStyle w:val="BodyText"/>
      </w:pPr>
      <w:r>
        <w:t xml:space="preserve">Figure 4.11 </w:t>
      </w:r>
      <w:r w:rsidRPr="00E51158">
        <w:t>Time-series of aggregate escapement for WCVI Chinook (indicator stocks with PNI &gt; 0.5), with projection-based LRPs associated with component inlets being &gt; lower benchmarks at p=0.5 (yellow) and p=0.66 (blue). Red points are the generational average escapement (geometric mean), red indicating status below LRPs</w:t>
      </w:r>
    </w:p>
    <w:p w14:paraId="57258A10" w14:textId="77777777" w:rsidR="00266FBB" w:rsidRPr="00E51158" w:rsidRDefault="00933094">
      <w:pPr>
        <w:pStyle w:val="Heading3"/>
        <w:rPr>
          <w:lang w:val="en-US"/>
        </w:rPr>
      </w:pPr>
      <w:bookmarkStart w:id="546" w:name="sensitivity-analyses"/>
      <w:r w:rsidRPr="00E51158">
        <w:rPr>
          <w:lang w:val="en-US"/>
        </w:rPr>
        <w:t>4.6.3</w:t>
      </w:r>
      <w:r w:rsidRPr="00E51158">
        <w:rPr>
          <w:lang w:val="en-US"/>
        </w:rPr>
        <w:tab/>
        <w:t>Sensitivity Analyses</w:t>
      </w:r>
      <w:bookmarkEnd w:id="546"/>
    </w:p>
    <w:p w14:paraId="562E66F8" w14:textId="77777777" w:rsidR="00266FBB" w:rsidRDefault="00933094">
      <w:r>
        <w:t>We considered sensitivity analyses on interannual variability in exploitation rates among inlets with a CV = 0 and 0.17 (Figure 4.12), and found LRPs at 50% probability were not sensitive to interannual variability in exploitation rates over the range of values we considered.</w:t>
      </w:r>
    </w:p>
    <w:p w14:paraId="4D312C28" w14:textId="77777777" w:rsidR="00266FBB" w:rsidRDefault="00933094">
      <w:r>
        <w:rPr>
          <w:noProof/>
        </w:rPr>
        <w:drawing>
          <wp:inline distT="0" distB="0" distL="0" distR="0" wp14:anchorId="464F426F" wp14:editId="69B48658">
            <wp:extent cx="4587290" cy="1376187"/>
            <wp:effectExtent l="0" t="0" r="0" b="0"/>
            <wp:docPr id="33" name="Picture" descr="Figure 4.12: Probability of all inlets being above their lower benchmark along a gradient in aggregate abundances within bins of 200 fish, derived from projections over 30 years and 50,000 MC Trials. The projections assumed variability in ERs among inlets with a CV=0, 0.085, and 0.17."/>
            <wp:cNvGraphicFramePr/>
            <a:graphic xmlns:a="http://schemas.openxmlformats.org/drawingml/2006/main">
              <a:graphicData uri="http://schemas.openxmlformats.org/drawingml/2006/picture">
                <pic:pic xmlns:pic="http://schemas.openxmlformats.org/drawingml/2006/picture">
                  <pic:nvPicPr>
                    <pic:cNvPr id="0" name="Picture" descr="figure/chinook-cvER-ProjLRPCurve-ALLp.png"/>
                    <pic:cNvPicPr>
                      <a:picLocks noChangeAspect="1" noChangeArrowheads="1"/>
                    </pic:cNvPicPr>
                  </pic:nvPicPr>
                  <pic:blipFill>
                    <a:blip r:embed="rId43"/>
                    <a:stretch>
                      <a:fillRect/>
                    </a:stretch>
                  </pic:blipFill>
                  <pic:spPr bwMode="auto">
                    <a:xfrm>
                      <a:off x="0" y="0"/>
                      <a:ext cx="4587290" cy="1376187"/>
                    </a:xfrm>
                    <a:prstGeom prst="rect">
                      <a:avLst/>
                    </a:prstGeom>
                    <a:noFill/>
                    <a:ln w="9525">
                      <a:noFill/>
                      <a:headEnd/>
                      <a:tailEnd/>
                    </a:ln>
                  </pic:spPr>
                </pic:pic>
              </a:graphicData>
            </a:graphic>
          </wp:inline>
        </w:drawing>
      </w:r>
    </w:p>
    <w:p w14:paraId="7277E23B" w14:textId="77777777" w:rsidR="00266FBB" w:rsidRDefault="00933094">
      <w:r>
        <w:t>Figure 4.12: Probability of all inlets being above their lower benchmark along a gradient in aggregate abundances within bins of 200 fish, derived from projections over 30 years and 50,000 MC Trials. The projections assumed variability in ERs among inlets with a CV=0, 0.085, and 0.17.</w:t>
      </w:r>
    </w:p>
    <w:p w14:paraId="7C2EDA41" w14:textId="77777777" w:rsidR="00266FBB" w:rsidRDefault="00933094">
      <w:pPr>
        <w:pStyle w:val="BodyText"/>
      </w:pPr>
      <w:r>
        <w:lastRenderedPageBreak/>
        <w:t xml:space="preserve">We further considered sensitivity analyses on average exploitation rates from </w:t>
      </w:r>
      <w:commentRangeStart w:id="547"/>
      <w:r>
        <w:t>5-</w:t>
      </w:r>
      <w:commentRangeEnd w:id="547"/>
      <w:r w:rsidR="00025914">
        <w:rPr>
          <w:rStyle w:val="CommentReference"/>
        </w:rPr>
        <w:commentReference w:id="547"/>
      </w:r>
      <w:r>
        <w:t xml:space="preserve">45% (Figure 4.13), where 30% exploitation was the base case. As exploitation increased, the LRP associated with a specified probability of all inlets being above their lower benchmark also increased. At high exploitation, the </w:t>
      </w:r>
      <w:commentRangeStart w:id="548"/>
      <w:r>
        <w:t xml:space="preserve">depletion of any given inlet </w:t>
      </w:r>
      <w:commentRangeEnd w:id="548"/>
      <w:r w:rsidR="00025914">
        <w:rPr>
          <w:rStyle w:val="CommentReference"/>
        </w:rPr>
        <w:commentReference w:id="548"/>
      </w:r>
      <w:r>
        <w:t>was more frequent despite often relatively high aggregate abundances on the remaining inlets.</w:t>
      </w:r>
    </w:p>
    <w:p w14:paraId="2C77F450" w14:textId="77777777" w:rsidR="00266FBB" w:rsidRDefault="00933094">
      <w:r>
        <w:rPr>
          <w:noProof/>
        </w:rPr>
        <w:drawing>
          <wp:inline distT="0" distB="0" distL="0" distR="0" wp14:anchorId="4D92DEFF" wp14:editId="1681AE3D">
            <wp:extent cx="5486400" cy="4389120"/>
            <wp:effectExtent l="0" t="0" r="0" b="0"/>
            <wp:docPr id="34" name="Picture" descr="Figure 4.13: Probability of all inlets being above their lower benchmark along a gradient in aggregate abundances within bins of 200 fish, derived from projections over 30 years and 50,000 MC Trials, under a range of average exploitation rates from 5-45%. Candidate LRPs at p=0.5 (yellow) and p=0.66 (blue) are highlighted."/>
            <wp:cNvGraphicFramePr/>
            <a:graphic xmlns:a="http://schemas.openxmlformats.org/drawingml/2006/main">
              <a:graphicData uri="http://schemas.openxmlformats.org/drawingml/2006/picture">
                <pic:pic xmlns:pic="http://schemas.openxmlformats.org/drawingml/2006/picture">
                  <pic:nvPicPr>
                    <pic:cNvPr id="0" name="Picture" descr="figure/chinook-ERs-ProjLRPCurve-ALLp.png"/>
                    <pic:cNvPicPr>
                      <a:picLocks noChangeAspect="1" noChangeArrowheads="1"/>
                    </pic:cNvPicPr>
                  </pic:nvPicPr>
                  <pic:blipFill>
                    <a:blip r:embed="rId44"/>
                    <a:stretch>
                      <a:fillRect/>
                    </a:stretch>
                  </pic:blipFill>
                  <pic:spPr bwMode="auto">
                    <a:xfrm>
                      <a:off x="0" y="0"/>
                      <a:ext cx="5486400" cy="4389120"/>
                    </a:xfrm>
                    <a:prstGeom prst="rect">
                      <a:avLst/>
                    </a:prstGeom>
                    <a:noFill/>
                    <a:ln w="9525">
                      <a:noFill/>
                      <a:headEnd/>
                      <a:tailEnd/>
                    </a:ln>
                  </pic:spPr>
                </pic:pic>
              </a:graphicData>
            </a:graphic>
          </wp:inline>
        </w:drawing>
      </w:r>
    </w:p>
    <w:p w14:paraId="10E46EEB" w14:textId="77777777" w:rsidR="00266FBB" w:rsidRDefault="00933094">
      <w:r>
        <w:t>Figure 4.13: Probability of all inlets being above their lower benchmark along a gradient in aggregate abundances within bins of 200 fish, derived from projections over 30 years and 50,000 MC Trials, under a range of average exploitation rates from 5-45%. Candidate LRPs at p=0.5 (yellow) and p=0.66 (blue) are highlighted.</w:t>
      </w:r>
    </w:p>
    <w:p w14:paraId="267FD649" w14:textId="77777777" w:rsidR="00266FBB" w:rsidRDefault="00933094">
      <w:pPr>
        <w:pStyle w:val="BodyText"/>
      </w:pPr>
      <w:r>
        <w:t>To explain the initially counter-intuitive result of sensitivity of projection based LRPs to exploitation rates, we ran additional analyses for a hypothetical SMU where the spawner-recruitment parameters were either varied or kept constant over component inlets (or CUs) and Monte Carlo trials, and a range of exploitation rates were applied (Appendix 10). Based on these sensitivity analyses, we found that differences in productivity among component inlets results in inlet-specific variability in sensitivity to exploitation rates. Inlets with relatively low productivity fall below lower benchmarks more frequently. This effect is accentuated when exploitation rates are high resulting in divergences in status among inlets and a higher aggregate abundances required for all inlets to be above their lower benchmarks (i.e., higher LRP).</w:t>
      </w:r>
    </w:p>
    <w:p w14:paraId="114C68BE" w14:textId="77777777" w:rsidR="00266FBB" w:rsidRDefault="00933094">
      <w:pPr>
        <w:pStyle w:val="BodyText"/>
      </w:pPr>
      <w:r>
        <w:t xml:space="preserve">Given uncertainty in current and anticipated productivity, projection-based LRPs were further evaluated under a range of productivities from 75% - 150% of base case estimates, under current exploitation. Scenarios with lower productivity (&lt;0.75x current estimates) had a large </w:t>
      </w:r>
      <w:r>
        <w:lastRenderedPageBreak/>
        <w:t>proportion of trajectories with productivity below replacement, for which LRPs could not be estimated.</w:t>
      </w:r>
    </w:p>
    <w:p w14:paraId="3B5AF9AB" w14:textId="77777777" w:rsidR="00266FBB" w:rsidRDefault="00933094">
      <w:pPr>
        <w:pStyle w:val="BodyText"/>
      </w:pPr>
      <w:r>
        <w:t>Projection-based LRPs tended to increase under low productivity and vice versa (Figure 4.14), a trend that was expected due to the inverse relationship between productivity and inlet-specific S</w:t>
      </w:r>
      <w:r>
        <w:rPr>
          <w:vertAlign w:val="subscript"/>
        </w:rPr>
        <w:t>gen</w:t>
      </w:r>
      <w:r>
        <w:t xml:space="preserve"> values (Holt and Folkes </w:t>
      </w:r>
      <w:hyperlink w:anchor="ref-holtCautionsUsingPercentilebased2015">
        <w:r>
          <w:rPr>
            <w:rStyle w:val="Hyperlink"/>
          </w:rPr>
          <w:t>2015</w:t>
        </w:r>
      </w:hyperlink>
      <w:r>
        <w:t>). At low productivity, S</w:t>
      </w:r>
      <w:r>
        <w:rPr>
          <w:vertAlign w:val="subscript"/>
        </w:rPr>
        <w:t>gen</w:t>
      </w:r>
      <w:r>
        <w:t xml:space="preserve"> tends to increase, thereby becoming more precautionary. The sensitivity of LRPs to productivity highlights the value of updating benchmarks and projection-based LRPs as productivity changes. Our results also show that uncertainty in projections increased under low productivity, likely requiring more random Monte Carlo trials for stabilization at p=0.5, i.e., 50% probability of CUs being above their lower benchmarks. The probability of all inlets being above their lower benchmark rarely met or exceeded 0.66 (‘likely’ category, Mastrandrea et al. (</w:t>
      </w:r>
      <w:hyperlink w:anchor="ref-mastrandreaGuidanceNoteLead2010">
        <w:r>
          <w:rPr>
            <w:rStyle w:val="Hyperlink"/>
          </w:rPr>
          <w:t>2010</w:t>
        </w:r>
      </w:hyperlink>
      <w:r>
        <w:t>)) when productivity was low, so LRPs at this level could not be estimated. When productivity was high, the probability of all inlets being above their lower benchmark rarely dropped below 0.66. At high productivity, LRPs at the p=0.5 level could not be estimated. More detailed analyses of LRPs along the entire range of productivities and exploitation was beyond the scope of this case study.</w:t>
      </w:r>
    </w:p>
    <w:p w14:paraId="2C28FB40" w14:textId="77777777" w:rsidR="00266FBB" w:rsidRDefault="00933094">
      <w:r>
        <w:rPr>
          <w:noProof/>
        </w:rPr>
        <w:drawing>
          <wp:inline distT="0" distB="0" distL="0" distR="0" wp14:anchorId="08060639" wp14:editId="6A2964B0">
            <wp:extent cx="4587290" cy="1376187"/>
            <wp:effectExtent l="0" t="0" r="0" b="0"/>
            <wp:docPr id="35" name="Picture" descr="Figure 4.14: Projection-based LRPs estimated under assumptions of reduced productivity (0.75x of current levels) and increased productivity (1.5x current levels). Candidate LRPs at p=0.5 (yellow) and p=0.66 (blue) are highlighted. More Monte Carlo trials are required for stabilization of LRPs at low productivity. LRPs at p=0.66 could not be estimated at low productivity, and LRPs at p=0.5 could not be estimated at high productivity"/>
            <wp:cNvGraphicFramePr/>
            <a:graphic xmlns:a="http://schemas.openxmlformats.org/drawingml/2006/main">
              <a:graphicData uri="http://schemas.openxmlformats.org/drawingml/2006/picture">
                <pic:pic xmlns:pic="http://schemas.openxmlformats.org/drawingml/2006/picture">
                  <pic:nvPicPr>
                    <pic:cNvPr id="0" name="Picture" descr="figure/chinook-Alphas-ProjLRPCurve-ALLp.png"/>
                    <pic:cNvPicPr>
                      <a:picLocks noChangeAspect="1" noChangeArrowheads="1"/>
                    </pic:cNvPicPr>
                  </pic:nvPicPr>
                  <pic:blipFill>
                    <a:blip r:embed="rId45"/>
                    <a:stretch>
                      <a:fillRect/>
                    </a:stretch>
                  </pic:blipFill>
                  <pic:spPr bwMode="auto">
                    <a:xfrm>
                      <a:off x="0" y="0"/>
                      <a:ext cx="4587290" cy="1376187"/>
                    </a:xfrm>
                    <a:prstGeom prst="rect">
                      <a:avLst/>
                    </a:prstGeom>
                    <a:noFill/>
                    <a:ln w="9525">
                      <a:noFill/>
                      <a:headEnd/>
                      <a:tailEnd/>
                    </a:ln>
                  </pic:spPr>
                </pic:pic>
              </a:graphicData>
            </a:graphic>
          </wp:inline>
        </w:drawing>
      </w:r>
    </w:p>
    <w:p w14:paraId="3B3B8FD5" w14:textId="77777777" w:rsidR="00266FBB" w:rsidRDefault="00933094">
      <w:r>
        <w:t>Figure 4.14: Projection-based LRPs estimated under assumptions of reduced productivity (0.75x of current levels) and increased productivity (1.5x current levels). Candidate LRPs at p=0.5 (yellow) and p=0.66 (blue) are highlighted. More Monte Carlo trials are required for stabilization of LRPs at low productivity. LRPs at p=0.66 could not be estimated at low productivity, and LRPs at p=0.5 could not be estimated at high productivity</w:t>
      </w:r>
    </w:p>
    <w:p w14:paraId="7709A017" w14:textId="77777777" w:rsidR="00266FBB" w:rsidRDefault="00933094">
      <w:pPr>
        <w:pStyle w:val="Heading2"/>
      </w:pPr>
      <w:bookmarkStart w:id="549" w:name="X597af74119c0d2ed3d7459e1e037c3559a39368"/>
      <w:r>
        <w:t>4.7</w:t>
      </w:r>
      <w:r>
        <w:tab/>
        <w:t>HISTORICAL EVALUATION OF STATUS ACROSS LRP METHODS</w:t>
      </w:r>
      <w:bookmarkEnd w:id="549"/>
    </w:p>
    <w:p w14:paraId="474F77A9" w14:textId="77777777" w:rsidR="00266FBB" w:rsidRDefault="00933094">
      <w:r>
        <w:t>We evaluated the status of WCVI Chinook using LRPs estimated using the proportion of CUs with all inlets above S</w:t>
      </w:r>
      <w:r>
        <w:rPr>
          <w:vertAlign w:val="subscript"/>
        </w:rPr>
        <w:t>gen</w:t>
      </w:r>
      <w:r>
        <w:t xml:space="preserve"> and projection-based LRPs, as well as the previously published WSP integrated assessment (status in 2014 only, DFO (</w:t>
      </w:r>
      <w:hyperlink w:anchor="ref-dfoIntegratedBiologicalStatus2016">
        <w:r>
          <w:rPr>
            <w:rStyle w:val="Hyperlink"/>
          </w:rPr>
          <w:t>2016</w:t>
        </w:r>
      </w:hyperlink>
      <w:r>
        <w:t>)) (Figure 4.15). All methods indicate this SMU being below its LRP for years where data are available. We use the same nomenclature as for Interior Fraser River Coho Salmon, where ‘Prop’ indicates proportion-based LRPs, ‘Abund’ indicates aggregate abundance-based LRPs, ‘Scanner’ indicates CU-level assessments derived from the Pacific Salmon Status Scanner, ‘Sgen’ indicates CU assessments derived on a single metric, (e.g., abundances relative to the lower benchmark S</w:t>
      </w:r>
      <w:r>
        <w:rPr>
          <w:vertAlign w:val="subscript"/>
        </w:rPr>
        <w:t>gen</w:t>
      </w:r>
      <w:r>
        <w:t>), and ‘Proj’ indicates projection-based LRPs. For this SMU, the two approaches to CU assessments gave the same statuses, and are repeated in the plot for emphasis.</w:t>
      </w:r>
    </w:p>
    <w:p w14:paraId="4EAE580C" w14:textId="77777777" w:rsidR="00266FBB" w:rsidRDefault="00933094">
      <w:r>
        <w:rPr>
          <w:noProof/>
        </w:rPr>
        <w:lastRenderedPageBreak/>
        <w:drawing>
          <wp:inline distT="0" distB="0" distL="0" distR="0" wp14:anchorId="5108A5AE" wp14:editId="53C8D3B5">
            <wp:extent cx="5943600" cy="4924697"/>
            <wp:effectExtent l="0" t="0" r="0" b="0"/>
            <wp:docPr id="36" name="Picture" descr="Figure 4.15: Historical evaluation of status using available methods for estimating LRPs. Red bars indicate status below LRP; grey x’s indicate status not available"/>
            <wp:cNvGraphicFramePr/>
            <a:graphic xmlns:a="http://schemas.openxmlformats.org/drawingml/2006/main">
              <a:graphicData uri="http://schemas.openxmlformats.org/drawingml/2006/picture">
                <pic:pic xmlns:pic="http://schemas.openxmlformats.org/drawingml/2006/picture">
                  <pic:nvPicPr>
                    <pic:cNvPr id="0" name="Picture" descr="figure/chinook-statusPlot-withBars2020.png"/>
                    <pic:cNvPicPr>
                      <a:picLocks noChangeAspect="1" noChangeArrowheads="1"/>
                    </pic:cNvPicPr>
                  </pic:nvPicPr>
                  <pic:blipFill>
                    <a:blip r:embed="rId46"/>
                    <a:stretch>
                      <a:fillRect/>
                    </a:stretch>
                  </pic:blipFill>
                  <pic:spPr bwMode="auto">
                    <a:xfrm>
                      <a:off x="0" y="0"/>
                      <a:ext cx="5943600" cy="4924697"/>
                    </a:xfrm>
                    <a:prstGeom prst="rect">
                      <a:avLst/>
                    </a:prstGeom>
                    <a:noFill/>
                    <a:ln w="9525">
                      <a:noFill/>
                      <a:headEnd/>
                      <a:tailEnd/>
                    </a:ln>
                  </pic:spPr>
                </pic:pic>
              </a:graphicData>
            </a:graphic>
          </wp:inline>
        </w:drawing>
      </w:r>
    </w:p>
    <w:p w14:paraId="1174B368" w14:textId="77777777" w:rsidR="00266FBB" w:rsidRDefault="00933094">
      <w:r>
        <w:t>Figure 4.15: Historical evaluation of status using available methods for estimating LRPs. Red bars indicate status below LRP; grey x’s indicate status not available</w:t>
      </w:r>
    </w:p>
    <w:p w14:paraId="4513579A" w14:textId="77777777" w:rsidR="00266FBB" w:rsidRDefault="00933094">
      <w:pPr>
        <w:pStyle w:val="Heading2"/>
      </w:pPr>
      <w:bookmarkStart w:id="550" w:name="discussion-1"/>
      <w:r>
        <w:t>4.8</w:t>
      </w:r>
      <w:r>
        <w:tab/>
        <w:t>DISCUSSION</w:t>
      </w:r>
      <w:bookmarkEnd w:id="550"/>
    </w:p>
    <w:p w14:paraId="121478FA" w14:textId="77777777" w:rsidR="00266FBB" w:rsidRDefault="00933094">
      <w:r>
        <w:t>A few key conclusions from this case study are highlighted for broader relevance. Status was consistent across the LRP methods that were available, and with a previously published assessment. This SMU is generally managed at scales smaller than the SMU supporting the application of proportion-based LRPs to allow management decisions to be responsive to CU- or inlet-level statuses. However, aggregate-abundance based LRPs were also estimated here for demonstration purposes. It was not possible to estimate a logistic regression based-LRP due to lack of contrast in the time-series, so we focused our analyses on projection-based LRPs.</w:t>
      </w:r>
    </w:p>
    <w:p w14:paraId="3671D3FB" w14:textId="58B1AEBD" w:rsidR="00266FBB" w:rsidRDefault="00933094">
      <w:pPr>
        <w:pStyle w:val="BodyText"/>
      </w:pPr>
      <w:r>
        <w:t xml:space="preserve">Projection-based LRPs were highly sensitivity to average exploitation for this SMU. LRPs derived assuming current exploitation rates cannot be used as an indicator of serious harm if the management procedure changes. Projection-based LRPs were also highly sensitive to underlying population productivities. As productivity declined, LRPs increased, becoming more precautionary, reflecting trends of underlying benchmarks. Projection-based LRPs at probabilities levels of 90% and 99% could not be estimated for this SMU because of the relatively low covariation in population dynamics among CUs. The probability of all CUs </w:t>
      </w:r>
      <w:del w:id="551" w:author="DFO" w:date="2021-12-22T14:49:00Z">
        <w:r w:rsidDel="00CD2874">
          <w:delText xml:space="preserve">being </w:delText>
        </w:r>
        <w:r w:rsidDel="00CD2874">
          <w:lastRenderedPageBreak/>
          <w:delText xml:space="preserve">above </w:delText>
        </w:r>
      </w:del>
      <w:ins w:id="552" w:author="DFO" w:date="2021-12-22T14:49:00Z">
        <w:r w:rsidR="00CD2874">
          <w:t xml:space="preserve">exceeding </w:t>
        </w:r>
      </w:ins>
      <w:r>
        <w:t xml:space="preserve">their lower benchmarks </w:t>
      </w:r>
      <w:del w:id="553" w:author="DFO" w:date="2021-12-22T14:49:00Z">
        <w:r w:rsidDel="00CD2874">
          <w:delText xml:space="preserve">were </w:delText>
        </w:r>
      </w:del>
      <w:ins w:id="554" w:author="DFO" w:date="2021-12-22T14:49:00Z">
        <w:r w:rsidR="00CD2874">
          <w:t xml:space="preserve">was </w:t>
        </w:r>
      </w:ins>
      <w:r>
        <w:t>never high, even at high aggregate abundances.</w:t>
      </w:r>
    </w:p>
    <w:p w14:paraId="47DE10C3" w14:textId="77777777" w:rsidR="00266FBB" w:rsidRDefault="00933094">
      <w:pPr>
        <w:pStyle w:val="BodyText"/>
      </w:pPr>
      <w:r>
        <w:t>In the development of projection-based LRPs, inlets were chosen as the spatial scale of biodiversity required for the sustainability for the SMU. In future analyses, alternative assumptions could be considered, including LRPs derived to maintain diversity at the CU scale by projecting CU-level abundances. In addition, future iterations of the multidimensional status assessments used within the Pacific Salmon Status Scanner could include information on the distribution of spawners across inlets within CUs to incorporate this finer scale of biodiversity. The projection-based LRPs developed here are for demonstration purposes only. Further evaluation of the influence of hatcheries on spawner abundances and model assumptions, including the form of the stock-recruitment relationship would be required prior to providing aggregate abundance-based LRPs for this SMU.</w:t>
      </w:r>
    </w:p>
    <w:p w14:paraId="2D35D4BE" w14:textId="77777777" w:rsidR="00266FBB" w:rsidRDefault="00933094">
      <w:pPr>
        <w:pStyle w:val="BodyText"/>
      </w:pPr>
      <w:r>
        <w:t xml:space="preserve">A key uncertainty for this SMU is the contribution of hatcheries to total abundances. </w:t>
      </w:r>
      <w:commentRangeStart w:id="555"/>
      <w:r>
        <w:t>Although only indicator stocks where most of the production was from natural spawning were included, hatchery enhancement likely biases abundances estimates positively, providing an optimistic characterization of status compared to if the hatchery contribution were removed.</w:t>
      </w:r>
      <w:commentRangeEnd w:id="555"/>
      <w:r w:rsidR="00CD2874">
        <w:rPr>
          <w:rStyle w:val="CommentReference"/>
        </w:rPr>
        <w:commentReference w:id="555"/>
      </w:r>
      <w:r>
        <w:t xml:space="preserve"> Time-series of hatchery-origin spawners were not available for most of the stocks we considered, precluding the ability to account for enhancement quantitatively in abundance estimates.</w:t>
      </w:r>
    </w:p>
    <w:p w14:paraId="052F56F1" w14:textId="77777777" w:rsidR="00266FBB" w:rsidRDefault="00933094">
      <w:pPr>
        <w:pStyle w:val="Heading1"/>
      </w:pPr>
      <w:bookmarkStart w:id="556" w:name="ISCchumChapter"/>
      <w:r>
        <w:t>5</w:t>
      </w:r>
      <w:r>
        <w:tab/>
        <w:t>CASE STUDY 3: INSIDE SOUTH COAST CHUM - NON-FRASER</w:t>
      </w:r>
      <w:bookmarkEnd w:id="556"/>
    </w:p>
    <w:p w14:paraId="04270DD5" w14:textId="77777777" w:rsidR="00266FBB" w:rsidRDefault="00933094">
      <w:pPr>
        <w:pStyle w:val="Heading2"/>
      </w:pPr>
      <w:bookmarkStart w:id="557" w:name="chum-context"/>
      <w:r>
        <w:t>5.1</w:t>
      </w:r>
      <w:r>
        <w:tab/>
        <w:t>CONTEXT</w:t>
      </w:r>
      <w:bookmarkEnd w:id="557"/>
    </w:p>
    <w:p w14:paraId="694A5348" w14:textId="77777777" w:rsidR="00266FBB" w:rsidRDefault="00933094">
      <w:r>
        <w:t>The Inside South Coast Chum - Non-Fraser SMU (hereafter ISC Chum) includes seven CUs of Chum Salmon from rivers that drain into Johnstone Strait and the Salish Sea along the mainland of British Columbia and the east coast of Vancouver Island (Figure 5.1; Holtby and Ciruna (</w:t>
      </w:r>
      <w:hyperlink w:anchor="ref-holtbyConservationUnitsPacific2007">
        <w:r>
          <w:rPr>
            <w:rStyle w:val="Hyperlink"/>
          </w:rPr>
          <w:t>2007</w:t>
        </w:r>
      </w:hyperlink>
      <w:r>
        <w:t>)). This area includes deep fjords, glaciers, large rivers, and small coastal streams. Chum salmon CUs spawning in the Fraser River watershed are not included in this SMU. They have been categorized as a separate ‘Inside South Coast Chum - Fraser’ SMU. While these two SMUs have substantial overlap in ocean fisheries, they have been separated into two SMUs based on differences in terminal fishery impacts and freshwater habitats.</w:t>
      </w:r>
    </w:p>
    <w:p w14:paraId="6369E61E" w14:textId="77777777" w:rsidR="00266FBB" w:rsidRDefault="00933094">
      <w:r>
        <w:rPr>
          <w:noProof/>
        </w:rPr>
        <w:lastRenderedPageBreak/>
        <w:drawing>
          <wp:inline distT="0" distB="0" distL="0" distR="0" wp14:anchorId="5A6EBC3D" wp14:editId="6538692B">
            <wp:extent cx="5486400" cy="4800600"/>
            <wp:effectExtent l="0" t="0" r="0" b="0"/>
            <wp:docPr id="37" name="Picture" descr="Figure 5.1: The seven Conservation Units that make up the Inside South Coast Chum Stock Management Unit (not including Lower Fraser and Fraser Canyon Conservation Units)."/>
            <wp:cNvGraphicFramePr/>
            <a:graphic xmlns:a="http://schemas.openxmlformats.org/drawingml/2006/main">
              <a:graphicData uri="http://schemas.openxmlformats.org/drawingml/2006/picture">
                <pic:pic xmlns:pic="http://schemas.openxmlformats.org/drawingml/2006/picture">
                  <pic:nvPicPr>
                    <pic:cNvPr id="0" name="Picture" descr="figure/chum-map.png"/>
                    <pic:cNvPicPr>
                      <a:picLocks noChangeAspect="1" noChangeArrowheads="1"/>
                    </pic:cNvPicPr>
                  </pic:nvPicPr>
                  <pic:blipFill>
                    <a:blip r:embed="rId47"/>
                    <a:stretch>
                      <a:fillRect/>
                    </a:stretch>
                  </pic:blipFill>
                  <pic:spPr bwMode="auto">
                    <a:xfrm>
                      <a:off x="0" y="0"/>
                      <a:ext cx="5486400" cy="4800600"/>
                    </a:xfrm>
                    <a:prstGeom prst="rect">
                      <a:avLst/>
                    </a:prstGeom>
                    <a:noFill/>
                    <a:ln w="9525">
                      <a:noFill/>
                      <a:headEnd/>
                      <a:tailEnd/>
                    </a:ln>
                  </pic:spPr>
                </pic:pic>
              </a:graphicData>
            </a:graphic>
          </wp:inline>
        </w:drawing>
      </w:r>
    </w:p>
    <w:p w14:paraId="70ADFB7D" w14:textId="77777777" w:rsidR="00266FBB" w:rsidRDefault="00933094">
      <w:r>
        <w:t>Figure 5.1: The seven Conservation Units that make up the Inside South Coast Chum Stock Management Unit (not including Lower Fraser and Fraser Canyon Conservation Units).</w:t>
      </w:r>
    </w:p>
    <w:p w14:paraId="5D95EE82" w14:textId="77777777" w:rsidR="00266FBB" w:rsidRDefault="00933094">
      <w:pPr>
        <w:pStyle w:val="BodyText"/>
      </w:pPr>
      <w:r>
        <w:t xml:space="preserve">The ISC Chum SMU is considered data-limited. While escapement time series are available for many streams starting in 1953, several series are incomplete and require infilling assumptions (i.e., not all streams counted each year, some CUs have no counts in some years). In addition, run reconstructions of recruitment are uncertain, making the development of benchmarks based on spawner and recruitment data problematic. There are also no data on marine survival (although there are some scale/growth data in Debertin et al. </w:t>
      </w:r>
      <w:hyperlink w:anchor="ref-debertinMarineGrowthPatterns2017">
        <w:r>
          <w:rPr>
            <w:rStyle w:val="Hyperlink"/>
          </w:rPr>
          <w:t>2017</w:t>
        </w:r>
      </w:hyperlink>
      <w:r>
        <w:t>). Other unique characteristics of this SMU include high contrast in abundance among CUs and relatively low correlation in abundance among CUs over time. The SMU covers a large area with many diverse watersheds, flow regimes, and ocean entry locations. Wild Salmon Policy status assessments have not been done on any ISC Chum CUs. Godbout et al. (</w:t>
      </w:r>
      <w:hyperlink w:anchor="ref-godboutStockStatusWild2004">
        <w:r>
          <w:rPr>
            <w:rStyle w:val="Hyperlink"/>
          </w:rPr>
          <w:t>2004</w:t>
        </w:r>
      </w:hyperlink>
      <w:r>
        <w:t>) identified long-term increases or variable abundance in Georgia Strait and Howe Sound-Burrard Inlet and declines in Northeast Vancouver Island and especially in the Southern Coastal Streams CU (from 1953-2002). Holt et al. (</w:t>
      </w:r>
      <w:hyperlink w:anchor="X3b081672c1abb3cf386e8d680f27c38edd8b66f">
        <w:r>
          <w:rPr>
            <w:rStyle w:val="Hyperlink"/>
          </w:rPr>
          <w:t>2018</w:t>
        </w:r>
      </w:hyperlink>
      <w:r>
        <w:t>) found similar results in a provisional assessment of status. At this time, a peer-reviewed integrated WSP status assessment has not been developed for ISC chum.</w:t>
      </w:r>
    </w:p>
    <w:p w14:paraId="5BEBD40E" w14:textId="77777777" w:rsidR="00266FBB" w:rsidRDefault="00933094">
      <w:pPr>
        <w:pStyle w:val="BodyText"/>
      </w:pPr>
      <w:r>
        <w:t xml:space="preserve">Holt et al. (in review) provide steps for applying LRPs to salmon SMUs, one of which is to identify if the status of data-deficient CUs can be represented by other data-rich CUs. This is </w:t>
      </w:r>
      <w:r>
        <w:lastRenderedPageBreak/>
        <w:t>relevant for the ISC Chum case study because two CUs have no observations in some years (Upper Knight and Bute Inlet). For data deficient CUs to be represented by CUs with data, there needs to be evidence that the data deficient CUs have similar threats, environmental drivers, biological characteristics, and population capacity as CUs with sufficient data.</w:t>
      </w:r>
    </w:p>
    <w:p w14:paraId="01330D55" w14:textId="77777777" w:rsidR="00266FBB" w:rsidRDefault="00933094">
      <w:pPr>
        <w:pStyle w:val="BodyText"/>
      </w:pPr>
      <w:r>
        <w:t>Upper Knight and Bute Inlet CUs are both associated with long fjords that run from the Broughton Archipelago through the Coast Mountains. They include rivers with headwaters in the Cariboo region farther inland than other CUs in the SMU (Figure 5.1). Southern Coastal Streams, Georgia Strait, and Howe Sound-Burrard Inlet also include portions of the Coast Mountains and some glaciers, but to a lesser extent and their inlets are shorter and their watersheds do not go as far inland. Upper Knight and Bute Inlet are unique in that they are the only CUs in the SMU that only include watersheds that drain into the upper end of long inlets. They are both more remote than the other CUs, which is partly why there are fewer observations over time for Chum with fall run timing.</w:t>
      </w:r>
    </w:p>
    <w:p w14:paraId="1E932D1A" w14:textId="77777777" w:rsidR="00266FBB" w:rsidRDefault="00933094">
      <w:pPr>
        <w:pStyle w:val="BodyText"/>
      </w:pPr>
      <w:r>
        <w:t xml:space="preserve">Chum from the Upper Knight and Bute Inlet CUs are exposed to different threats to habitat, survival and productivity than the other five CUs in both the fresh water and the early marine phase. While these two CUs have, on average, lower impacts from forest harvest, impervious area, and roads, they have larger impacts from forest defoliation and pests (Pacific Salmon Foundation, </w:t>
      </w:r>
      <w:hyperlink w:anchor="X5218ec78ba748a12870cc411ab0089176195db6">
        <w:r>
          <w:rPr>
            <w:rStyle w:val="Hyperlink"/>
          </w:rPr>
          <w:t>2021</w:t>
        </w:r>
      </w:hyperlink>
      <w:r>
        <w:t xml:space="preserve">). They may also have different levels of risk from disturbances such as glacier melt, avalanches, debris flows, and floods because they have large melting glaciers associated with lakes, steep slopes, and unstable terrain. In the Bute Inlet CU, the glacial lake outburst flood that caused a debris flow in the Southgate River in November 2020 is one example of such an event. These events are capable of killing an entire brood year of eggs/alevins and reshaping habitat with impacts on spawning habitat and stream ecosystems for many years. They can also change water quality in near shore marine habitats. These catastrophic events may be less likely in watersheds with gentler topography and that lack glaciers and glacial lakes. The hydrology of these two CUs likely differs from that of other CUs with more low-lying topography. These watersheds have large glaciers and high amounts of snowmelt, compared to more low-elevation coastal watersheds with more rain-dominant hydrographs. Marine conditions when smolts enter the ocean in these systems may vary from that of the other five CUs, as they are entering the upper ends of large fjords. Competition with other salmon in the ocean and ocean conditions affect chum salmon in this SMU (Debertin et al. </w:t>
      </w:r>
      <w:hyperlink w:anchor="ref-debertinMarineGrowthPatterns2017">
        <w:r>
          <w:rPr>
            <w:rStyle w:val="Hyperlink"/>
          </w:rPr>
          <w:t>2017</w:t>
        </w:r>
      </w:hyperlink>
      <w:r>
        <w:t xml:space="preserve"> p. @litzCompetitionOddyearPink2021a), although declines in Pink salmon stocks in this general area may suggest that these factors are not affecting these CUs only. Regarding biological characteristics, Bute Inlet and Upper Knight have a higher proportion of summer-run populations of Chum (Table 5.1). Recruits per spawner of the Upper Knight and Bute Inlet CUs (estimated using CU-level infilling, which introduces error) are more variable than for other CUs in this SMU, exhibiting very productive years (&gt;100 recruits per spawner) and years with very low productivity. These CUs also have lower habitat capacity, with fewer streams with fall timed Chum spawners than the other CUs (Table 5.1). Based on these differences, the burden of proof is not met, and we cannot infer the status for Bute Inlet and Upper Knight from the other CUs. Note that these criteria used to evaluate whether status can be borrowed for these CUs extends to whether reliable spawner escapement data can be infilled using escapement in the other CUs. Thus, these CUs are dropped for years with no spawner data in this case study.</w:t>
      </w:r>
    </w:p>
    <w:p w14:paraId="0F361345" w14:textId="77777777" w:rsidR="00266FBB" w:rsidRDefault="00933094">
      <w:r>
        <w:t>Table 5.1: The seven Conservation Units in the Inside South Coast Chum Non-Fraser Stock Management Unit. Note that only fall run streams were used in this study due to run reconstruction methods. LBM = Lower Benchmark, UBM = Upper Benchmark used for percentile benchmarks.</w:t>
      </w:r>
    </w:p>
    <w:tbl>
      <w:tblPr>
        <w:tblStyle w:val="Table"/>
        <w:tblW w:w="0" w:type="pct"/>
        <w:tblInd w:w="108" w:type="dxa"/>
        <w:tblLook w:val="07E0" w:firstRow="1" w:lastRow="1" w:firstColumn="1" w:lastColumn="1" w:noHBand="1" w:noVBand="1"/>
      </w:tblPr>
      <w:tblGrid>
        <w:gridCol w:w="2762"/>
        <w:gridCol w:w="1650"/>
        <w:gridCol w:w="2084"/>
        <w:gridCol w:w="628"/>
        <w:gridCol w:w="661"/>
      </w:tblGrid>
      <w:tr w:rsidR="00266FBB" w14:paraId="4FC9C01C"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288DEE5C" w14:textId="77777777" w:rsidR="00266FBB" w:rsidRDefault="00933094">
            <w:pPr>
              <w:pStyle w:val="Compact"/>
            </w:pPr>
            <w:r>
              <w:t>CU Name</w:t>
            </w:r>
          </w:p>
        </w:tc>
        <w:tc>
          <w:tcPr>
            <w:tcW w:w="0" w:type="auto"/>
            <w:tcBorders>
              <w:bottom w:val="single" w:sz="0" w:space="0" w:color="auto"/>
            </w:tcBorders>
            <w:vAlign w:val="bottom"/>
          </w:tcPr>
          <w:p w14:paraId="67FE08AA" w14:textId="77777777" w:rsidR="00266FBB" w:rsidRDefault="00933094">
            <w:pPr>
              <w:pStyle w:val="Compact"/>
              <w:jc w:val="center"/>
            </w:pPr>
            <w:r>
              <w:t>Fall run streams</w:t>
            </w:r>
          </w:p>
        </w:tc>
        <w:tc>
          <w:tcPr>
            <w:tcW w:w="0" w:type="auto"/>
            <w:tcBorders>
              <w:bottom w:val="single" w:sz="0" w:space="0" w:color="auto"/>
            </w:tcBorders>
            <w:vAlign w:val="bottom"/>
          </w:tcPr>
          <w:p w14:paraId="179F3DA9" w14:textId="77777777" w:rsidR="00266FBB" w:rsidRDefault="00933094">
            <w:pPr>
              <w:pStyle w:val="Compact"/>
              <w:jc w:val="center"/>
            </w:pPr>
            <w:r>
              <w:t>Summer run streams</w:t>
            </w:r>
          </w:p>
        </w:tc>
        <w:tc>
          <w:tcPr>
            <w:tcW w:w="0" w:type="auto"/>
            <w:tcBorders>
              <w:bottom w:val="single" w:sz="0" w:space="0" w:color="auto"/>
            </w:tcBorders>
            <w:vAlign w:val="bottom"/>
          </w:tcPr>
          <w:p w14:paraId="530D3ABC" w14:textId="77777777" w:rsidR="00266FBB" w:rsidRDefault="00933094">
            <w:pPr>
              <w:pStyle w:val="Compact"/>
              <w:jc w:val="center"/>
            </w:pPr>
            <w:r>
              <w:t>LBM</w:t>
            </w:r>
          </w:p>
        </w:tc>
        <w:tc>
          <w:tcPr>
            <w:tcW w:w="0" w:type="auto"/>
            <w:tcBorders>
              <w:bottom w:val="single" w:sz="0" w:space="0" w:color="auto"/>
            </w:tcBorders>
            <w:vAlign w:val="bottom"/>
          </w:tcPr>
          <w:p w14:paraId="3D931CEF" w14:textId="77777777" w:rsidR="00266FBB" w:rsidRDefault="00933094">
            <w:pPr>
              <w:pStyle w:val="Compact"/>
              <w:jc w:val="center"/>
            </w:pPr>
            <w:r>
              <w:t>UBM</w:t>
            </w:r>
          </w:p>
        </w:tc>
      </w:tr>
      <w:tr w:rsidR="00266FBB" w14:paraId="3BDF305B" w14:textId="77777777">
        <w:tc>
          <w:tcPr>
            <w:tcW w:w="0" w:type="auto"/>
          </w:tcPr>
          <w:p w14:paraId="09DBD05C" w14:textId="77777777" w:rsidR="00266FBB" w:rsidRDefault="00933094">
            <w:pPr>
              <w:pStyle w:val="Compact"/>
            </w:pPr>
            <w:r>
              <w:lastRenderedPageBreak/>
              <w:t>Southern Coastal Streams</w:t>
            </w:r>
          </w:p>
        </w:tc>
        <w:tc>
          <w:tcPr>
            <w:tcW w:w="0" w:type="auto"/>
          </w:tcPr>
          <w:p w14:paraId="50D51943" w14:textId="77777777" w:rsidR="00266FBB" w:rsidRDefault="00933094">
            <w:pPr>
              <w:pStyle w:val="Compact"/>
              <w:jc w:val="center"/>
            </w:pPr>
            <w:r>
              <w:t>23</w:t>
            </w:r>
          </w:p>
        </w:tc>
        <w:tc>
          <w:tcPr>
            <w:tcW w:w="0" w:type="auto"/>
          </w:tcPr>
          <w:p w14:paraId="1A36EFE4" w14:textId="77777777" w:rsidR="00266FBB" w:rsidRDefault="00933094">
            <w:pPr>
              <w:pStyle w:val="Compact"/>
              <w:jc w:val="center"/>
            </w:pPr>
            <w:r>
              <w:t>8</w:t>
            </w:r>
          </w:p>
        </w:tc>
        <w:tc>
          <w:tcPr>
            <w:tcW w:w="0" w:type="auto"/>
          </w:tcPr>
          <w:p w14:paraId="489DBB6B" w14:textId="77777777" w:rsidR="00266FBB" w:rsidRDefault="00933094">
            <w:pPr>
              <w:pStyle w:val="Compact"/>
              <w:jc w:val="center"/>
            </w:pPr>
            <w:r>
              <w:t>NA</w:t>
            </w:r>
          </w:p>
        </w:tc>
        <w:tc>
          <w:tcPr>
            <w:tcW w:w="0" w:type="auto"/>
          </w:tcPr>
          <w:p w14:paraId="662BDD8C" w14:textId="77777777" w:rsidR="00266FBB" w:rsidRDefault="00933094">
            <w:pPr>
              <w:pStyle w:val="Compact"/>
              <w:jc w:val="center"/>
            </w:pPr>
            <w:r>
              <w:t>NA</w:t>
            </w:r>
          </w:p>
        </w:tc>
      </w:tr>
      <w:tr w:rsidR="00266FBB" w14:paraId="0ACB4F7C" w14:textId="77777777">
        <w:tc>
          <w:tcPr>
            <w:tcW w:w="0" w:type="auto"/>
          </w:tcPr>
          <w:p w14:paraId="7C4EED7E" w14:textId="77777777" w:rsidR="00266FBB" w:rsidRDefault="00933094">
            <w:pPr>
              <w:pStyle w:val="Compact"/>
            </w:pPr>
            <w:r>
              <w:t>North East Vancouver Island</w:t>
            </w:r>
          </w:p>
        </w:tc>
        <w:tc>
          <w:tcPr>
            <w:tcW w:w="0" w:type="auto"/>
          </w:tcPr>
          <w:p w14:paraId="7AFA0430" w14:textId="77777777" w:rsidR="00266FBB" w:rsidRDefault="00933094">
            <w:pPr>
              <w:pStyle w:val="Compact"/>
              <w:jc w:val="center"/>
            </w:pPr>
            <w:r>
              <w:t>17</w:t>
            </w:r>
          </w:p>
        </w:tc>
        <w:tc>
          <w:tcPr>
            <w:tcW w:w="0" w:type="auto"/>
          </w:tcPr>
          <w:p w14:paraId="647FAABC" w14:textId="77777777" w:rsidR="00266FBB" w:rsidRDefault="00933094">
            <w:pPr>
              <w:pStyle w:val="Compact"/>
              <w:jc w:val="center"/>
            </w:pPr>
            <w:r>
              <w:t>0</w:t>
            </w:r>
          </w:p>
        </w:tc>
        <w:tc>
          <w:tcPr>
            <w:tcW w:w="0" w:type="auto"/>
          </w:tcPr>
          <w:p w14:paraId="10C5CD89" w14:textId="77777777" w:rsidR="00266FBB" w:rsidRDefault="00933094">
            <w:pPr>
              <w:pStyle w:val="Compact"/>
              <w:jc w:val="center"/>
            </w:pPr>
            <w:r>
              <w:t>50%</w:t>
            </w:r>
          </w:p>
        </w:tc>
        <w:tc>
          <w:tcPr>
            <w:tcW w:w="0" w:type="auto"/>
          </w:tcPr>
          <w:p w14:paraId="0F6AAF14" w14:textId="77777777" w:rsidR="00266FBB" w:rsidRDefault="00933094">
            <w:pPr>
              <w:pStyle w:val="Compact"/>
              <w:jc w:val="center"/>
            </w:pPr>
            <w:r>
              <w:t>50%</w:t>
            </w:r>
          </w:p>
        </w:tc>
      </w:tr>
      <w:tr w:rsidR="00266FBB" w14:paraId="0699ABD4" w14:textId="77777777">
        <w:tc>
          <w:tcPr>
            <w:tcW w:w="0" w:type="auto"/>
          </w:tcPr>
          <w:p w14:paraId="34B50AE2" w14:textId="77777777" w:rsidR="00266FBB" w:rsidRDefault="00933094">
            <w:pPr>
              <w:pStyle w:val="Compact"/>
            </w:pPr>
            <w:r>
              <w:t>Upper Knight</w:t>
            </w:r>
          </w:p>
        </w:tc>
        <w:tc>
          <w:tcPr>
            <w:tcW w:w="0" w:type="auto"/>
          </w:tcPr>
          <w:p w14:paraId="206F5AD8" w14:textId="77777777" w:rsidR="00266FBB" w:rsidRDefault="00933094">
            <w:pPr>
              <w:pStyle w:val="Compact"/>
              <w:jc w:val="center"/>
            </w:pPr>
            <w:r>
              <w:t>3</w:t>
            </w:r>
          </w:p>
        </w:tc>
        <w:tc>
          <w:tcPr>
            <w:tcW w:w="0" w:type="auto"/>
          </w:tcPr>
          <w:p w14:paraId="6AFCC2AB" w14:textId="77777777" w:rsidR="00266FBB" w:rsidRDefault="00933094">
            <w:pPr>
              <w:pStyle w:val="Compact"/>
              <w:jc w:val="center"/>
            </w:pPr>
            <w:r>
              <w:t>2</w:t>
            </w:r>
          </w:p>
        </w:tc>
        <w:tc>
          <w:tcPr>
            <w:tcW w:w="0" w:type="auto"/>
          </w:tcPr>
          <w:p w14:paraId="7DC50EC8" w14:textId="77777777" w:rsidR="00266FBB" w:rsidRDefault="00933094">
            <w:pPr>
              <w:pStyle w:val="Compact"/>
              <w:jc w:val="center"/>
            </w:pPr>
            <w:r>
              <w:t>50%</w:t>
            </w:r>
          </w:p>
        </w:tc>
        <w:tc>
          <w:tcPr>
            <w:tcW w:w="0" w:type="auto"/>
          </w:tcPr>
          <w:p w14:paraId="0BD507D2" w14:textId="77777777" w:rsidR="00266FBB" w:rsidRDefault="00933094">
            <w:pPr>
              <w:pStyle w:val="Compact"/>
              <w:jc w:val="center"/>
            </w:pPr>
            <w:r>
              <w:t>50%</w:t>
            </w:r>
          </w:p>
        </w:tc>
      </w:tr>
      <w:tr w:rsidR="00266FBB" w14:paraId="27566AB5" w14:textId="77777777">
        <w:tc>
          <w:tcPr>
            <w:tcW w:w="0" w:type="auto"/>
          </w:tcPr>
          <w:p w14:paraId="5061A1C2" w14:textId="77777777" w:rsidR="00266FBB" w:rsidRDefault="00933094">
            <w:pPr>
              <w:pStyle w:val="Compact"/>
            </w:pPr>
            <w:r>
              <w:t>Loughborough</w:t>
            </w:r>
          </w:p>
        </w:tc>
        <w:tc>
          <w:tcPr>
            <w:tcW w:w="0" w:type="auto"/>
          </w:tcPr>
          <w:p w14:paraId="4C875CBA" w14:textId="77777777" w:rsidR="00266FBB" w:rsidRDefault="00933094">
            <w:pPr>
              <w:pStyle w:val="Compact"/>
              <w:jc w:val="center"/>
            </w:pPr>
            <w:r>
              <w:t>37</w:t>
            </w:r>
          </w:p>
        </w:tc>
        <w:tc>
          <w:tcPr>
            <w:tcW w:w="0" w:type="auto"/>
          </w:tcPr>
          <w:p w14:paraId="7FFD2FD2" w14:textId="77777777" w:rsidR="00266FBB" w:rsidRDefault="00933094">
            <w:pPr>
              <w:pStyle w:val="Compact"/>
              <w:jc w:val="center"/>
            </w:pPr>
            <w:r>
              <w:t>0</w:t>
            </w:r>
          </w:p>
        </w:tc>
        <w:tc>
          <w:tcPr>
            <w:tcW w:w="0" w:type="auto"/>
          </w:tcPr>
          <w:p w14:paraId="2F208CD7" w14:textId="77777777" w:rsidR="00266FBB" w:rsidRDefault="00933094">
            <w:pPr>
              <w:pStyle w:val="Compact"/>
              <w:jc w:val="center"/>
            </w:pPr>
            <w:r>
              <w:t>50%</w:t>
            </w:r>
          </w:p>
        </w:tc>
        <w:tc>
          <w:tcPr>
            <w:tcW w:w="0" w:type="auto"/>
          </w:tcPr>
          <w:p w14:paraId="0EC7F032" w14:textId="77777777" w:rsidR="00266FBB" w:rsidRDefault="00933094">
            <w:pPr>
              <w:pStyle w:val="Compact"/>
              <w:jc w:val="center"/>
            </w:pPr>
            <w:r>
              <w:t>50%</w:t>
            </w:r>
          </w:p>
        </w:tc>
      </w:tr>
      <w:tr w:rsidR="00266FBB" w14:paraId="499AA3F3" w14:textId="77777777">
        <w:tc>
          <w:tcPr>
            <w:tcW w:w="0" w:type="auto"/>
          </w:tcPr>
          <w:p w14:paraId="3948729A" w14:textId="77777777" w:rsidR="00266FBB" w:rsidRDefault="00933094">
            <w:pPr>
              <w:pStyle w:val="Compact"/>
            </w:pPr>
            <w:r>
              <w:t>Bute Inlet</w:t>
            </w:r>
          </w:p>
        </w:tc>
        <w:tc>
          <w:tcPr>
            <w:tcW w:w="0" w:type="auto"/>
          </w:tcPr>
          <w:p w14:paraId="2B615769" w14:textId="77777777" w:rsidR="00266FBB" w:rsidRDefault="00933094">
            <w:pPr>
              <w:pStyle w:val="Compact"/>
              <w:jc w:val="center"/>
            </w:pPr>
            <w:r>
              <w:t>4</w:t>
            </w:r>
          </w:p>
        </w:tc>
        <w:tc>
          <w:tcPr>
            <w:tcW w:w="0" w:type="auto"/>
          </w:tcPr>
          <w:p w14:paraId="50632C56" w14:textId="77777777" w:rsidR="00266FBB" w:rsidRDefault="00933094">
            <w:pPr>
              <w:pStyle w:val="Compact"/>
              <w:jc w:val="center"/>
            </w:pPr>
            <w:r>
              <w:t>1</w:t>
            </w:r>
          </w:p>
        </w:tc>
        <w:tc>
          <w:tcPr>
            <w:tcW w:w="0" w:type="auto"/>
          </w:tcPr>
          <w:p w14:paraId="07A8CD3E" w14:textId="77777777" w:rsidR="00266FBB" w:rsidRDefault="00933094">
            <w:pPr>
              <w:pStyle w:val="Compact"/>
              <w:jc w:val="center"/>
            </w:pPr>
            <w:r>
              <w:t>NA</w:t>
            </w:r>
          </w:p>
        </w:tc>
        <w:tc>
          <w:tcPr>
            <w:tcW w:w="0" w:type="auto"/>
          </w:tcPr>
          <w:p w14:paraId="71D66982" w14:textId="77777777" w:rsidR="00266FBB" w:rsidRDefault="00933094">
            <w:pPr>
              <w:pStyle w:val="Compact"/>
              <w:jc w:val="center"/>
            </w:pPr>
            <w:r>
              <w:t>NA</w:t>
            </w:r>
          </w:p>
        </w:tc>
      </w:tr>
      <w:tr w:rsidR="00266FBB" w14:paraId="2907E010" w14:textId="77777777">
        <w:tc>
          <w:tcPr>
            <w:tcW w:w="0" w:type="auto"/>
          </w:tcPr>
          <w:p w14:paraId="4C9087B4" w14:textId="77777777" w:rsidR="00266FBB" w:rsidRDefault="00933094">
            <w:pPr>
              <w:pStyle w:val="Compact"/>
            </w:pPr>
            <w:r>
              <w:t>Georgia Strait</w:t>
            </w:r>
          </w:p>
        </w:tc>
        <w:tc>
          <w:tcPr>
            <w:tcW w:w="0" w:type="auto"/>
          </w:tcPr>
          <w:p w14:paraId="5FB2E9D8" w14:textId="77777777" w:rsidR="00266FBB" w:rsidRDefault="00933094">
            <w:pPr>
              <w:pStyle w:val="Compact"/>
              <w:jc w:val="center"/>
            </w:pPr>
            <w:r>
              <w:t>125</w:t>
            </w:r>
          </w:p>
        </w:tc>
        <w:tc>
          <w:tcPr>
            <w:tcW w:w="0" w:type="auto"/>
          </w:tcPr>
          <w:p w14:paraId="6DC1DB0F" w14:textId="77777777" w:rsidR="00266FBB" w:rsidRDefault="00933094">
            <w:pPr>
              <w:pStyle w:val="Compact"/>
              <w:jc w:val="center"/>
            </w:pPr>
            <w:r>
              <w:t>1</w:t>
            </w:r>
          </w:p>
        </w:tc>
        <w:tc>
          <w:tcPr>
            <w:tcW w:w="0" w:type="auto"/>
          </w:tcPr>
          <w:p w14:paraId="40FDB540" w14:textId="77777777" w:rsidR="00266FBB" w:rsidRDefault="00933094">
            <w:pPr>
              <w:pStyle w:val="Compact"/>
              <w:jc w:val="center"/>
            </w:pPr>
            <w:r>
              <w:t>25%</w:t>
            </w:r>
          </w:p>
        </w:tc>
        <w:tc>
          <w:tcPr>
            <w:tcW w:w="0" w:type="auto"/>
          </w:tcPr>
          <w:p w14:paraId="601F3A2E" w14:textId="77777777" w:rsidR="00266FBB" w:rsidRDefault="00933094">
            <w:pPr>
              <w:pStyle w:val="Compact"/>
              <w:jc w:val="center"/>
            </w:pPr>
            <w:r>
              <w:t>50%</w:t>
            </w:r>
          </w:p>
        </w:tc>
      </w:tr>
      <w:tr w:rsidR="00266FBB" w14:paraId="421155FD" w14:textId="77777777">
        <w:tc>
          <w:tcPr>
            <w:tcW w:w="0" w:type="auto"/>
          </w:tcPr>
          <w:p w14:paraId="2E2B8820" w14:textId="77777777" w:rsidR="00266FBB" w:rsidRDefault="00933094">
            <w:pPr>
              <w:pStyle w:val="Compact"/>
            </w:pPr>
            <w:r>
              <w:t>Howe Sound-Burrard Inlet</w:t>
            </w:r>
          </w:p>
        </w:tc>
        <w:tc>
          <w:tcPr>
            <w:tcW w:w="0" w:type="auto"/>
          </w:tcPr>
          <w:p w14:paraId="571203F2" w14:textId="77777777" w:rsidR="00266FBB" w:rsidRDefault="00933094">
            <w:pPr>
              <w:pStyle w:val="Compact"/>
              <w:jc w:val="center"/>
            </w:pPr>
            <w:r>
              <w:t>66</w:t>
            </w:r>
          </w:p>
        </w:tc>
        <w:tc>
          <w:tcPr>
            <w:tcW w:w="0" w:type="auto"/>
          </w:tcPr>
          <w:p w14:paraId="692E5053" w14:textId="77777777" w:rsidR="00266FBB" w:rsidRDefault="00933094">
            <w:pPr>
              <w:pStyle w:val="Compact"/>
              <w:jc w:val="center"/>
            </w:pPr>
            <w:r>
              <w:t>0</w:t>
            </w:r>
          </w:p>
        </w:tc>
        <w:tc>
          <w:tcPr>
            <w:tcW w:w="0" w:type="auto"/>
          </w:tcPr>
          <w:p w14:paraId="30CC7232" w14:textId="77777777" w:rsidR="00266FBB" w:rsidRDefault="00933094">
            <w:pPr>
              <w:pStyle w:val="Compact"/>
              <w:jc w:val="center"/>
            </w:pPr>
            <w:r>
              <w:t>25%</w:t>
            </w:r>
          </w:p>
        </w:tc>
        <w:tc>
          <w:tcPr>
            <w:tcW w:w="0" w:type="auto"/>
          </w:tcPr>
          <w:p w14:paraId="2E45AD2D" w14:textId="77777777" w:rsidR="00266FBB" w:rsidRDefault="00933094">
            <w:pPr>
              <w:pStyle w:val="Compact"/>
              <w:jc w:val="center"/>
            </w:pPr>
            <w:r>
              <w:t>50%</w:t>
            </w:r>
          </w:p>
        </w:tc>
      </w:tr>
    </w:tbl>
    <w:p w14:paraId="2E1C9F0E" w14:textId="77777777" w:rsidR="00266FBB" w:rsidRDefault="00933094">
      <w:pPr>
        <w:pStyle w:val="BodyText"/>
      </w:pPr>
      <w:r>
        <w:t xml:space="preserve">Benchmarks based on spawner-recruit relationships are unreliable if underlying recruitment data are unreliable. One alternative is benchmarks calculated as a percentile of the historical CU-level spawner abundance time series (percentile benchmarks). Previous work on developing WSP benchmarks for Inner South Coast Chum has shown that percentile benchmarks can be comparable to those based on stock-recruit relationships when productivity is relatively high and harvest is relatively low (Holt et al. </w:t>
      </w:r>
      <w:hyperlink w:anchor="X3b081672c1abb3cf386e8d680f27c38edd8b66f">
        <w:r>
          <w:rPr>
            <w:rStyle w:val="Hyperlink"/>
          </w:rPr>
          <w:t>2018</w:t>
        </w:r>
      </w:hyperlink>
      <w:r>
        <w:t xml:space="preserve">). In other cases, percentile benchmarks may be inappropriate due to low productivity or high harvest, resulting in a shifting baseline (Holt et al. </w:t>
      </w:r>
      <w:hyperlink w:anchor="X3b081672c1abb3cf386e8d680f27c38edd8b66f">
        <w:r>
          <w:rPr>
            <w:rStyle w:val="Hyperlink"/>
          </w:rPr>
          <w:t>2018</w:t>
        </w:r>
      </w:hyperlink>
      <w:r>
        <w:t>).</w:t>
      </w:r>
    </w:p>
    <w:p w14:paraId="1B0EB541" w14:textId="77777777" w:rsidR="00266FBB" w:rsidRDefault="00933094">
      <w:pPr>
        <w:pStyle w:val="BodyText"/>
      </w:pPr>
      <w:r>
        <w:t xml:space="preserve">We chose the ISC Chum SMU as a case study because we were interested in exploring LRP options for a data-limited SMU without stock-recruitment or habitat-based benchmarks. We applied LRPs based on two methods: proportions of CUs above their lower benchmark, and aggregate abundance-based LRPs estimated using the logistic regression approach. </w:t>
      </w:r>
    </w:p>
    <w:p w14:paraId="1E4C37F0" w14:textId="77777777" w:rsidR="00266FBB" w:rsidRDefault="00933094">
      <w:pPr>
        <w:pStyle w:val="Heading2"/>
      </w:pPr>
      <w:bookmarkStart w:id="558" w:name="data-1"/>
      <w:r>
        <w:t>5.2</w:t>
      </w:r>
      <w:r>
        <w:tab/>
        <w:t>DATA</w:t>
      </w:r>
      <w:bookmarkEnd w:id="558"/>
    </w:p>
    <w:p w14:paraId="6D0AA3F0" w14:textId="77777777" w:rsidR="00266FBB" w:rsidRDefault="00933094">
      <w:r>
        <w:t>We used the same data used in Holt et al. (</w:t>
      </w:r>
      <w:hyperlink w:anchor="X3b081672c1abb3cf386e8d680f27c38edd8b66f">
        <w:r>
          <w:rPr>
            <w:rStyle w:val="Hyperlink"/>
          </w:rPr>
          <w:t>2018</w:t>
        </w:r>
      </w:hyperlink>
      <w:r>
        <w:t>), but updated with five additional years of data. Available data included spawner abundance time series from 1959 - 2018 and corresponding CU-level recruitment estimated from run reconstruction. Spawner abundance series rely heavily on infilling; 60% of observations (count of spawners for an individual stream, in a given year) were missing and needed to be infilled. We chose to apply infilling procedures for this SMU when possible to develop metrics of wild spawner abundance since infilling methods for this SMU have been previously peer-reviewed (Holt et al. (</w:t>
      </w:r>
      <w:hyperlink w:anchor="X3b081672c1abb3cf386e8d680f27c38edd8b66f">
        <w:r>
          <w:rPr>
            <w:rStyle w:val="Hyperlink"/>
          </w:rPr>
          <w:t>2018</w:t>
        </w:r>
      </w:hyperlink>
      <w:r>
        <w:t>)). This differs from the approach taken for WCVI Chinook, in which infilling methods had not been established due to high and variable hatchery influences. Recruitment data are considered highly uncertain for all ISC Chum CUs due to uncertain assumptions required to assign mixed fishery catch to CUs within the run reconstruction model. As a result, we did not consider recruitment time-series to be reliable enough to estimate stock recruitment-based benchmarks such as S and S. We did however use spawner recruit model fits to provide approximate estimates of CU-level productivity, which are used to inform the application of percentile-based benchmarks.</w:t>
      </w:r>
    </w:p>
    <w:p w14:paraId="4C401F67" w14:textId="77777777" w:rsidR="00266FBB" w:rsidRDefault="00933094">
      <w:pPr>
        <w:pStyle w:val="BodyText"/>
      </w:pPr>
      <w:r>
        <w:t>Van Will (</w:t>
      </w:r>
      <w:hyperlink w:anchor="ref-vanwillInnerSouthCoast2014">
        <w:r>
          <w:rPr>
            <w:rStyle w:val="Hyperlink"/>
          </w:rPr>
          <w:t>2014</w:t>
        </w:r>
      </w:hyperlink>
      <w:r>
        <w:t>) provides more details on the data sources, infilling procedures and run reconstruction, which were reproduced for this study. We did not include the Lower Fraser or Fraser Canyon Chum CUs. More details can be found in Appendix 11. We removed systems with extensive hatchery influence (Qualicum River, Little Qualicum River, and Puntledge River, within the Georgia Strait CU) aligned with recommendations from Withler et al. (</w:t>
      </w:r>
      <w:hyperlink w:anchor="ref-withlerGeneticallyBasedTargets2018">
        <w:r>
          <w:rPr>
            <w:rStyle w:val="Hyperlink"/>
          </w:rPr>
          <w:t>2018</w:t>
        </w:r>
      </w:hyperlink>
      <w:r>
        <w:t>). Hatchery contribution to spawning was near 100% for these systems.</w:t>
      </w:r>
    </w:p>
    <w:p w14:paraId="53019DF0" w14:textId="77777777" w:rsidR="00266FBB" w:rsidRDefault="00933094">
      <w:pPr>
        <w:pStyle w:val="Heading2"/>
      </w:pPr>
      <w:bookmarkStart w:id="559" w:name="cu-status-estimation-1"/>
      <w:r>
        <w:t>5.3</w:t>
      </w:r>
      <w:r>
        <w:tab/>
        <w:t>CU STATUS ESTIMATION</w:t>
      </w:r>
      <w:bookmarkEnd w:id="559"/>
    </w:p>
    <w:p w14:paraId="0014F322" w14:textId="77777777" w:rsidR="00266FBB" w:rsidRDefault="00933094">
      <w:r>
        <w:t>For this case study, we consider two approaches for characterizing CU status: (1) Pacific Salmon Scanner Tool (or Salmon Scanner) and (2) CU-level abundance relative to a percentile lower benchmark.</w:t>
      </w:r>
    </w:p>
    <w:p w14:paraId="3EC004E4" w14:textId="77777777" w:rsidR="00266FBB" w:rsidRDefault="00933094">
      <w:pPr>
        <w:pStyle w:val="BodyText"/>
      </w:pPr>
      <w:r>
        <w:lastRenderedPageBreak/>
        <w:t>The first approach, which uses the Salmon Scanner developed by the State of the Salmon program (Section 2.2.1) (Pestal et al. in prep.) is consistent with Canada’s WSP and is recommended by Holt et al. (in review) as the method that should be used to estimate CU status when using the proportional LRP approach. The second approach is presented for comparison with the Salmon Scanner.</w:t>
      </w:r>
    </w:p>
    <w:p w14:paraId="678878BE" w14:textId="77777777" w:rsidR="00266FBB" w:rsidRDefault="00933094">
      <w:pPr>
        <w:pStyle w:val="BodyText"/>
      </w:pPr>
      <w:r>
        <w:t>When applying the Salmon Scanner to ISC Chum, we used percentile benchmarks as both upper and lower benchmarks when they were available for a CU. For CUs in which percentile benchmarks were not appropriate, the Salmon Scanner tool used trends in spawner abundance as a basis for assessing CU status (Figure 2.1). As a result, both of our approaches to CU status estimation depend at least partially on percentile-based benchmarks.</w:t>
      </w:r>
    </w:p>
    <w:p w14:paraId="798CF74C" w14:textId="77777777" w:rsidR="00266FBB" w:rsidRDefault="00933094">
      <w:pPr>
        <w:pStyle w:val="BodyText"/>
      </w:pPr>
      <w:r>
        <w:t xml:space="preserve">Percentile-based benchmarks can be applied to assess status of CUs when other data - like benchmarks based on productivity or habitat - are not available or reliable (Clark et al. </w:t>
      </w:r>
      <w:hyperlink w:anchor="Xac6a400d07a0b275e3bfcc6c352975dadf1eddd">
        <w:r>
          <w:rPr>
            <w:rStyle w:val="Hyperlink"/>
          </w:rPr>
          <w:t>2014</w:t>
        </w:r>
      </w:hyperlink>
      <w:r>
        <w:t xml:space="preserve">; Holt et al. </w:t>
      </w:r>
      <w:hyperlink w:anchor="X3b081672c1abb3cf386e8d680f27c38edd8b66f">
        <w:r>
          <w:rPr>
            <w:rStyle w:val="Hyperlink"/>
          </w:rPr>
          <w:t>2018</w:t>
        </w:r>
      </w:hyperlink>
      <w:r>
        <w:t>). The suitability of percentile benchmarks was evaluated for ISC Chum by Holt et al. (</w:t>
      </w:r>
      <w:hyperlink w:anchor="X3b081672c1abb3cf386e8d680f27c38edd8b66f">
        <w:r>
          <w:rPr>
            <w:rStyle w:val="Hyperlink"/>
          </w:rPr>
          <w:t>2018</w:t>
        </w:r>
      </w:hyperlink>
      <w:r>
        <w:t>), who tested how well percentile benchmarks matched benchmarks from stock-recruit parameters, using retrospective and simulation analyses. Holt et al. (</w:t>
      </w:r>
      <w:hyperlink w:anchor="X3b081672c1abb3cf386e8d680f27c38edd8b66f">
        <w:r>
          <w:rPr>
            <w:rStyle w:val="Hyperlink"/>
          </w:rPr>
          <w:t>2018</w:t>
        </w:r>
      </w:hyperlink>
      <w:r>
        <w:t>) also calculated benchmarks based on stock-recruit model parameters for ISC Chum stocks, but did not recommend them due to uncertainty in spawner and recruit data. They tested how well a 25% percentile benchmark (and higher values up to 50%) compared to estimates of S for these CUs. They found that percentile benchmarks (from 25-50%) under moderate to high harvest rates and low to moderate productivity tended to underestimate ‘true’ S values (estimated from the same data), which would lead to optimistic and incorrect status assessments. More work on alternatives to percentile benchmarks were needed in this case.</w:t>
      </w:r>
    </w:p>
    <w:p w14:paraId="2FF81C7D" w14:textId="77777777" w:rsidR="00266FBB" w:rsidRDefault="00933094">
      <w:pPr>
        <w:pStyle w:val="BodyText"/>
      </w:pPr>
      <w:r>
        <w:t xml:space="preserve">For this case study, percentile benchmarks were calculated using the infilled time series of annual escapement (i.e., not smoothed using a generational geometric mean). In contrast, status for year </w:t>
      </w:r>
      <m:oMath>
        <m:r>
          <w:rPr>
            <w:rFonts w:ascii="Cambria Math" w:hAnsi="Cambria Math"/>
          </w:rPr>
          <m:t>i</m:t>
        </m:r>
      </m:oMath>
      <w:r>
        <w:t xml:space="preserve"> was determined by comparing the generational mean (geometric mean on a 4 year window, ending with year </w:t>
      </w:r>
      <m:oMath>
        <m:r>
          <w:rPr>
            <w:rFonts w:ascii="Cambria Math" w:hAnsi="Cambria Math"/>
          </w:rPr>
          <m:t>i</m:t>
        </m:r>
      </m:oMath>
      <w:r>
        <w:t>) with the benchmark. This approach of using raw (unsmoothed) escapements when calculating benchmarks, and generational smoothed escapements when estimating CU status relative to benchmarks, is consistent with the approaches taken for our other two case studies, as well as with the recommendations in Holt et al. (in prep).</w:t>
      </w:r>
    </w:p>
    <w:p w14:paraId="5C69C73E" w14:textId="77777777" w:rsidR="00266FBB" w:rsidRDefault="00933094">
      <w:pPr>
        <w:pStyle w:val="BodyText"/>
      </w:pPr>
      <w:r>
        <w:t>Based on recommendations in Holt et al. (</w:t>
      </w:r>
      <w:hyperlink w:anchor="X3b081672c1abb3cf386e8d680f27c38edd8b66f">
        <w:r>
          <w:rPr>
            <w:rStyle w:val="Hyperlink"/>
          </w:rPr>
          <w:t>2018</w:t>
        </w:r>
      </w:hyperlink>
      <w:r>
        <w:t xml:space="preserve">) (Table ??), Georgia Strait and Howe Sound-Burrard Inlet fall in the category of using 25% as a lower benchmark and 50% as an upper benchmark (Ricker </w:t>
      </w:r>
      <m:oMath>
        <m:r>
          <w:rPr>
            <w:rFonts w:ascii="Cambria Math" w:hAnsi="Cambria Math"/>
          </w:rPr>
          <m:t>α</m:t>
        </m:r>
      </m:oMath>
      <w:r>
        <w:t xml:space="preserve"> 2.5-4, harvest rate 20-40%). Loughborough, Northeast Vancouver Island, and Upper Knight (</w:t>
      </w:r>
      <m:oMath>
        <m:r>
          <w:rPr>
            <w:rFonts w:ascii="Cambria Math" w:hAnsi="Cambria Math"/>
          </w:rPr>
          <m:t>α</m:t>
        </m:r>
      </m:oMath>
      <w:r>
        <w:t xml:space="preserve"> 1.5-2.5 and harvest rate 0-20%) had a 50% lower and upper benchmark recommended. Bute Inlet (</w:t>
      </w:r>
      <m:oMath>
        <m:r>
          <w:rPr>
            <w:rFonts w:ascii="Cambria Math" w:hAnsi="Cambria Math"/>
          </w:rPr>
          <m:t>α</m:t>
        </m:r>
      </m:oMath>
      <w:r>
        <w:t xml:space="preserve"> 1.5-2.5, harvest rate 20-40%) needed further evaluation and percentile benchmarks were not recommended. Percentile benchmarks were also not recommended for Southern Coastal Streams due to low productivity (</w:t>
      </w:r>
      <m:oMath>
        <m:r>
          <w:rPr>
            <w:rFonts w:ascii="Cambria Math" w:hAnsi="Cambria Math"/>
          </w:rPr>
          <m:t>α</m:t>
        </m:r>
      </m:oMath>
      <w:r>
        <w:t xml:space="preserve"> &lt;1.5; Table 5.1).</w:t>
      </w:r>
    </w:p>
    <w:p w14:paraId="610D7B93" w14:textId="77777777" w:rsidR="00266FBB" w:rsidRDefault="00933094">
      <w:pPr>
        <w:pStyle w:val="BodyText"/>
      </w:pPr>
      <w:r>
        <w:t>The methods for applying the Salmon Scanner to get CU status is described in Section 2. In applying the Salmon Scanner to ISC Chum, we used the percentile benchmarks as recommended in Holt et al. (</w:t>
      </w:r>
      <w:hyperlink w:anchor="X3b081672c1abb3cf386e8d680f27c38edd8b66f">
        <w:r>
          <w:rPr>
            <w:rStyle w:val="Hyperlink"/>
          </w:rPr>
          <w:t>2018</w:t>
        </w:r>
      </w:hyperlink>
      <w:r>
        <w:t>) for lower and upper benchmarks for the five CUs that have appropriate percentiles benchmarks identified (as described above). Percentile benchmarks were not available for Bute Inlet and Southern Coastal Streams, in which case the Salmon Scanner decision tree used trends to assess CU status (Figure 2.1).</w:t>
      </w:r>
    </w:p>
    <w:p w14:paraId="5D4A9F60" w14:textId="77777777" w:rsidR="00266FBB" w:rsidRDefault="00933094">
      <w:pPr>
        <w:pStyle w:val="Heading2"/>
      </w:pPr>
      <w:bookmarkStart w:id="560" w:name="lrp-estimation-proportion-of-cus-2"/>
      <w:r>
        <w:t>5.4</w:t>
      </w:r>
      <w:r>
        <w:tab/>
        <w:t>LRP ESTIMATION: PROPORTION OF CUS</w:t>
      </w:r>
      <w:bookmarkEnd w:id="560"/>
    </w:p>
    <w:p w14:paraId="12D11213" w14:textId="77777777" w:rsidR="00266FBB" w:rsidRPr="00E51158" w:rsidRDefault="00933094">
      <w:pPr>
        <w:pStyle w:val="Heading3"/>
        <w:rPr>
          <w:lang w:val="en-US"/>
        </w:rPr>
      </w:pPr>
      <w:bookmarkStart w:id="561" w:name="methods-4"/>
      <w:r w:rsidRPr="00E51158">
        <w:rPr>
          <w:lang w:val="en-US"/>
        </w:rPr>
        <w:t>5.4.1</w:t>
      </w:r>
      <w:r w:rsidRPr="00E51158">
        <w:rPr>
          <w:lang w:val="en-US"/>
        </w:rPr>
        <w:tab/>
        <w:t>Methods</w:t>
      </w:r>
      <w:bookmarkEnd w:id="561"/>
    </w:p>
    <w:p w14:paraId="79AF2177" w14:textId="77777777" w:rsidR="00266FBB" w:rsidRDefault="00933094">
      <w:r>
        <w:t xml:space="preserve">We looked at the proportion of CUs that had status estimates above the red zone (or, above the lower percentile benchmark) to determine in which years between 1960 and 2018 the LRP </w:t>
      </w:r>
      <w:r>
        <w:lastRenderedPageBreak/>
        <w:t>would have been breached. As with the Interior Fraser Coho and WCVI Chinook case studies, we required all CUs to be above the red zone for the ISC Chum SMU to be classified as being above the LRP.</w:t>
      </w:r>
    </w:p>
    <w:p w14:paraId="4EA3C5C5" w14:textId="77777777" w:rsidR="00266FBB" w:rsidRDefault="00933094">
      <w:pPr>
        <w:pStyle w:val="BodyText"/>
      </w:pPr>
      <w:r>
        <w:t xml:space="preserve">The single-metric approach to assessing CU status based on percentiles has specific data requirements (Holt et al. </w:t>
      </w:r>
      <w:hyperlink w:anchor="X3b081672c1abb3cf386e8d680f27c38edd8b66f">
        <w:r>
          <w:rPr>
            <w:rStyle w:val="Hyperlink"/>
          </w:rPr>
          <w:t>2018</w:t>
        </w:r>
      </w:hyperlink>
      <w:r>
        <w:t>) while the Salmon Scanner approach can be applied to any CU with at least a consistent time-series of spawner abundances. To compare LRPs based on CU assessment from these two approaches we compared data subsets including those that used the same data for each method, and all appropriate data for each method. We evaluated six different combinations of data and LRP methods (Table ??).</w:t>
      </w:r>
    </w:p>
    <w:p w14:paraId="7BE6F400" w14:textId="77777777" w:rsidR="00266FBB" w:rsidRDefault="00933094">
      <w:pPr>
        <w:pStyle w:val="BodyText"/>
      </w:pPr>
      <w:r>
        <w:t xml:space="preserve">When describing ISC Chum LRP scenarios in Table ?? and throughout this case study, we use the following labelling convention: </w:t>
      </w:r>
      <w:r>
        <w:rPr>
          <w:i/>
        </w:rPr>
        <w:t>Metric : CU Status Method : Data Scenario</w:t>
      </w:r>
      <w:r>
        <w:t>. ‘Metric’ refers to the choice to base all ISC Chum LRPs on the proportion of CUs above red CU status (Prop). The ‘CU Status Method’ can be based on the Pacific Salmon Status Scanner (Scanner) or on a single percentile benchmark used to characterize CU status (Percentile). Finally, ‘Data Scenario’ labels indicate both the number of CUs represented (4, 5, or 7) and the completeness of the time series (Full or Partial). ‘Full’ scenarios only included CUs with complete time series (no CUs with missing years). ‘Partial’ scenarios included CUs with incomplete time series (years that did not have observations in those CUs were omitted). When using percentile benchmarks in these scenarios, we used percentiles based on Holt et al. (</w:t>
      </w:r>
      <w:hyperlink w:anchor="X3b081672c1abb3cf386e8d680f27c38edd8b66f">
        <w:r>
          <w:rPr>
            <w:rStyle w:val="Hyperlink"/>
          </w:rPr>
          <w:t>2018</w:t>
        </w:r>
      </w:hyperlink>
      <w:r>
        <w:t>). The benchmarks were estimated using the entire time series.</w:t>
      </w:r>
    </w:p>
    <w:p w14:paraId="662B913E" w14:textId="77777777" w:rsidR="00266FBB" w:rsidRDefault="00933094">
      <w:pPr>
        <w:pStyle w:val="BodyText"/>
      </w:pPr>
      <w:r>
        <w:t>For scenarios 2 and 4 in Table ??, we used CU status based on percentile benchmarks that are determined by productivity and historical exploitation outlined in Holt et al. (</w:t>
      </w:r>
      <w:hyperlink w:anchor="X3b081672c1abb3cf386e8d680f27c38edd8b66f">
        <w:r>
          <w:rPr>
            <w:rStyle w:val="Hyperlink"/>
          </w:rPr>
          <w:t>2018</w:t>
        </w:r>
      </w:hyperlink>
      <w:r>
        <w:t>). This method used the annual escapement values to calculate the benchmarks and the generational mean of escapement (geometric mean over 4 years) to assess status in each year. Scenario 2 includes the four CUs that had complete time series (observations in each year, no CU-level infilling required) and that also had appropriate percentile benchmarks (Table??). For example, Upper Knight was excluded because it did not have a complete time series, Southern Coastal Streams was excluded because it does not have an appropriate percentile benchmark, and Bute Inlet was excluded for both of these reasons. We then relaxed this requirement for all CUs to have data in all years and included all CUs that meet the constraints of Holt et al. (</w:t>
      </w:r>
      <w:hyperlink w:anchor="X3b081672c1abb3cf386e8d680f27c38edd8b66f">
        <w:r>
          <w:rPr>
            <w:rStyle w:val="Hyperlink"/>
          </w:rPr>
          <w:t>2018</w:t>
        </w:r>
      </w:hyperlink>
      <w:r>
        <w:t>) even if they had missing data for some years (Scenario 4). This scenario included Upper Knight in some years, which meant that it had five CUs in some years and four in others. Thus, the power to detect red status varied among years in Scenario 4, using more of the available data than Scenario 2. For scenarios 1, 3, 5 and 6, we used status based on the Salmon Scanner. To compare results between status from percentiles and the Salmon Scanner, we used the Salmon Scanner on the same two data sets we used for percentiles. Scenarios 1 and 2 have the same data, and Scenarios 3 and 4 have the same data. Because the Salmon Scanner does not need benchmarks (percentile or otherwise) to assign status, it could also be used for CUs that did not have appropriate percentile benchmarks (Southern Coastal Streams and Bute Inlet). Scenario 5 only included CUs with a full time series, and Scenario 6 included Upper Knight and Bute Inlet, which had some missing years.</w:t>
      </w:r>
    </w:p>
    <w:p w14:paraId="306FF16F" w14:textId="77777777" w:rsidR="00266FBB" w:rsidRPr="00E51158" w:rsidRDefault="00933094">
      <w:pPr>
        <w:pStyle w:val="Heading3"/>
        <w:rPr>
          <w:lang w:val="en-US"/>
        </w:rPr>
      </w:pPr>
      <w:bookmarkStart w:id="562" w:name="results-5"/>
      <w:r w:rsidRPr="00E51158">
        <w:rPr>
          <w:lang w:val="en-US"/>
        </w:rPr>
        <w:t>5.4.2</w:t>
      </w:r>
      <w:r w:rsidRPr="00E51158">
        <w:rPr>
          <w:lang w:val="en-US"/>
        </w:rPr>
        <w:tab/>
        <w:t>Results</w:t>
      </w:r>
      <w:bookmarkEnd w:id="562"/>
    </w:p>
    <w:p w14:paraId="518DF71B" w14:textId="77777777" w:rsidR="00266FBB" w:rsidRDefault="00933094">
      <w:r>
        <w:rPr>
          <w:b/>
        </w:rPr>
        <w:t>CU Status Based on Salmon Scanner</w:t>
      </w:r>
    </w:p>
    <w:p w14:paraId="4E4DA119" w14:textId="77777777" w:rsidR="00266FBB" w:rsidRDefault="00933094">
      <w:pPr>
        <w:pStyle w:val="BodyText"/>
      </w:pPr>
      <w:r>
        <w:t>Using this method, two out of five CUs with data in the most recent year of data (2018) would be above their lower benchmark (amber or green zone) and 3 would be below (red zone; Figure 5.2). Over the time series, status for Howe Sound-Burrard Inlet and Georgia Strait has improved, while status in other CUs has declined or switched from green to red several times.</w:t>
      </w:r>
    </w:p>
    <w:p w14:paraId="132A1134" w14:textId="77777777" w:rsidR="00266FBB" w:rsidRDefault="00933094">
      <w:pPr>
        <w:pStyle w:val="BodyText"/>
      </w:pPr>
      <w:r>
        <w:rPr>
          <w:b/>
        </w:rPr>
        <w:lastRenderedPageBreak/>
        <w:t>CU Status Based on Percentile Benchmarks</w:t>
      </w:r>
    </w:p>
    <w:p w14:paraId="4FE2B88E" w14:textId="77777777" w:rsidR="00266FBB" w:rsidRDefault="00933094">
      <w:pPr>
        <w:pStyle w:val="BodyText"/>
      </w:pPr>
      <w:r>
        <w:t xml:space="preserve">Two out of four CUs were below their percentile lower benchmark in 2018 (Figure 5.3). Howe Sound-Burrard Inlet and Georgia Strait had status above their lower benchmarks, and Upper Knight did not have observations in 2018. Status for North East Vancouver Island and Loughborough has had periods above the red zone before the 2000s, but has been mainly red for the past </w:t>
      </w:r>
      <m:oMath>
        <m:r>
          <w:rPr>
            <w:rFonts w:ascii="Cambria Math" w:hAnsi="Cambria Math"/>
          </w:rPr>
          <m:t>∼</m:t>
        </m:r>
      </m:oMath>
      <w:r>
        <w:t xml:space="preserve"> 20 years. Georgia Strait and Howe Sound-Burrard Inlet have been above red status in every since </w:t>
      </w:r>
      <m:oMath>
        <m:r>
          <w:rPr>
            <w:rFonts w:ascii="Cambria Math" w:hAnsi="Cambria Math"/>
          </w:rPr>
          <m:t>∼</m:t>
        </m:r>
      </m:oMath>
      <w:r>
        <w:t xml:space="preserve"> 1970. Upper Knight has been mainly red status except for two short periods in in the 1960s and 1970s, and did not have any observations since 2004.</w:t>
      </w:r>
    </w:p>
    <w:p w14:paraId="47CEF00F" w14:textId="77777777" w:rsidR="00266FBB" w:rsidRDefault="00933094">
      <w:pPr>
        <w:pStyle w:val="BodyText"/>
      </w:pPr>
      <w:r>
        <w:t>In supplementary analyses, we evaluated percentile benchmarks retrospectively for each year in the time series using only data prior to that year. As more years of data were included, percentile benchmarks increased over time for Georgia Strait (especially the 50</w:t>
      </w:r>
      <w:r>
        <w:rPr>
          <w:vertAlign w:val="superscript"/>
        </w:rPr>
        <w:t>th</w:t>
      </w:r>
      <w:r>
        <w:t xml:space="preserve"> percentile) and had modest increases for Howe Sound-Burrard Inlet (Figure 11.5). Percentile benchmarks decreased by a small amount for Loughborough and North East Vancouver Island. Southern Coastal Stream shows evidence of shifting baselines, as the percentiles decrease over time following a general decline in abundances (Figure 11.5). Upper Knight also shows this pattern but to a lesser extent.</w:t>
      </w:r>
    </w:p>
    <w:p w14:paraId="68DC4C6F" w14:textId="77777777" w:rsidR="00266FBB" w:rsidRDefault="00933094">
      <w:r>
        <w:rPr>
          <w:noProof/>
        </w:rPr>
        <w:drawing>
          <wp:inline distT="0" distB="0" distL="0" distR="0" wp14:anchorId="40277DDF" wp14:editId="4614B964">
            <wp:extent cx="5486400" cy="3657600"/>
            <wp:effectExtent l="0" t="0" r="0" b="0"/>
            <wp:docPr id="38" name="Picture" descr="Figure 5.2: Status of CUs based on multi-dimensional status assessment (decision tree). Years with CU-level infilling were not included."/>
            <wp:cNvGraphicFramePr/>
            <a:graphic xmlns:a="http://schemas.openxmlformats.org/drawingml/2006/main">
              <a:graphicData uri="http://schemas.openxmlformats.org/drawingml/2006/picture">
                <pic:pic xmlns:pic="http://schemas.openxmlformats.org/drawingml/2006/picture">
                  <pic:nvPicPr>
                    <pic:cNvPr id="0" name="Picture" descr="figure/fig_status_by_CU_perc_RelAbd.png"/>
                    <pic:cNvPicPr>
                      <a:picLocks noChangeAspect="1" noChangeArrowheads="1"/>
                    </pic:cNvPicPr>
                  </pic:nvPicPr>
                  <pic:blipFill>
                    <a:blip r:embed="rId48"/>
                    <a:stretch>
                      <a:fillRect/>
                    </a:stretch>
                  </pic:blipFill>
                  <pic:spPr bwMode="auto">
                    <a:xfrm>
                      <a:off x="0" y="0"/>
                      <a:ext cx="5486400" cy="3657600"/>
                    </a:xfrm>
                    <a:prstGeom prst="rect">
                      <a:avLst/>
                    </a:prstGeom>
                    <a:noFill/>
                    <a:ln w="9525">
                      <a:noFill/>
                      <a:headEnd/>
                      <a:tailEnd/>
                    </a:ln>
                  </pic:spPr>
                </pic:pic>
              </a:graphicData>
            </a:graphic>
          </wp:inline>
        </w:drawing>
      </w:r>
    </w:p>
    <w:p w14:paraId="666D281F" w14:textId="77777777" w:rsidR="00266FBB" w:rsidRDefault="00933094">
      <w:r>
        <w:t>Figure 5.2: Status of CUs based on multi-dimensional status assessment (decision tree). Years with CU-level infilling were not included.</w:t>
      </w:r>
    </w:p>
    <w:p w14:paraId="04A91963" w14:textId="77777777" w:rsidR="00266FBB" w:rsidRDefault="00933094">
      <w:r>
        <w:rPr>
          <w:noProof/>
        </w:rPr>
        <w:lastRenderedPageBreak/>
        <w:drawing>
          <wp:inline distT="0" distB="0" distL="0" distR="0" wp14:anchorId="241901F4" wp14:editId="6E6CB233">
            <wp:extent cx="5486400" cy="5486400"/>
            <wp:effectExtent l="0" t="0" r="0" b="0"/>
            <wp:docPr id="39" name="Picture" descr="Figure 5.3: Spawner escapement (solid black line) with generational mean (4 year rolling geometric mean) of escapement in points. Dashed lines indicate percentile lower benchmarks. Red points indicate years when the generational mean of abundance was below the lower benchmark, and gray points indicate when it was above. Southern Coastal Streams and Bute Inlet are omitted because they do not have appropriate percentile benchmarks due to low productivity and moderate to high harvest. Note that Upper Knight is missing observations in 1979-1980, 1982, 1984, 1989, 1991, 1996, and 2004-2018."/>
            <wp:cNvGraphicFramePr/>
            <a:graphic xmlns:a="http://schemas.openxmlformats.org/drawingml/2006/main">
              <a:graphicData uri="http://schemas.openxmlformats.org/drawingml/2006/picture">
                <pic:pic xmlns:pic="http://schemas.openxmlformats.org/drawingml/2006/picture">
                  <pic:nvPicPr>
                    <pic:cNvPr id="0" name="Picture" descr="figure/fig_percentile_bm_rel_abd.png"/>
                    <pic:cNvPicPr>
                      <a:picLocks noChangeAspect="1" noChangeArrowheads="1"/>
                    </pic:cNvPicPr>
                  </pic:nvPicPr>
                  <pic:blipFill>
                    <a:blip r:embed="rId49"/>
                    <a:stretch>
                      <a:fillRect/>
                    </a:stretch>
                  </pic:blipFill>
                  <pic:spPr bwMode="auto">
                    <a:xfrm>
                      <a:off x="0" y="0"/>
                      <a:ext cx="5486400" cy="5486400"/>
                    </a:xfrm>
                    <a:prstGeom prst="rect">
                      <a:avLst/>
                    </a:prstGeom>
                    <a:noFill/>
                    <a:ln w="9525">
                      <a:noFill/>
                      <a:headEnd/>
                      <a:tailEnd/>
                    </a:ln>
                  </pic:spPr>
                </pic:pic>
              </a:graphicData>
            </a:graphic>
          </wp:inline>
        </w:drawing>
      </w:r>
    </w:p>
    <w:p w14:paraId="663FA28F" w14:textId="77777777" w:rsidR="00266FBB" w:rsidRDefault="00933094">
      <w:r>
        <w:t>Figure 5.3: Spawner escapement (solid black line) with generational mean (4 year rolling geometric mean) of escapement in points. Dashed lines indicate percentile lower benchmarks. Red points indicate years when the generational mean of abundance was below the lower benchmark, and gray points indicate when it was above. Southern Coastal Streams and Bute Inlet are omitted because they do not have appropriate percentile benchmarks due to low productivity and moderate to high harvest. Note that Upper Knight is missing observations in 1979-1980, 1982, 1984, 1989, 1991, 1996, and 2004-2018.</w:t>
      </w:r>
    </w:p>
    <w:p w14:paraId="324C3F9C" w14:textId="77777777" w:rsidR="00266FBB" w:rsidRDefault="00933094">
      <w:pPr>
        <w:pStyle w:val="Heading2"/>
      </w:pPr>
      <w:bookmarkStart w:id="563" w:name="Xee366fe696cd44a29de272b370fa32c08dbf4dd"/>
      <w:r>
        <w:t>5.5</w:t>
      </w:r>
      <w:r>
        <w:tab/>
        <w:t>LRP ESTIMATION: AGGREGATE ABUNDANCE LOGISTIC REGRESSION LRPS</w:t>
      </w:r>
      <w:bookmarkEnd w:id="563"/>
    </w:p>
    <w:p w14:paraId="32312096" w14:textId="77777777" w:rsidR="00266FBB" w:rsidRPr="00E51158" w:rsidRDefault="00933094">
      <w:pPr>
        <w:pStyle w:val="Heading3"/>
        <w:rPr>
          <w:lang w:val="en-US"/>
        </w:rPr>
      </w:pPr>
      <w:bookmarkStart w:id="564" w:name="methods-5"/>
      <w:r w:rsidRPr="00E51158">
        <w:rPr>
          <w:lang w:val="en-US"/>
        </w:rPr>
        <w:t>5.5.1</w:t>
      </w:r>
      <w:r w:rsidRPr="00E51158">
        <w:rPr>
          <w:lang w:val="en-US"/>
        </w:rPr>
        <w:tab/>
        <w:t>Methods</w:t>
      </w:r>
      <w:bookmarkEnd w:id="564"/>
    </w:p>
    <w:p w14:paraId="21BBD6F6" w14:textId="77777777" w:rsidR="00266FBB" w:rsidRDefault="00933094">
      <w:r>
        <w:t>We evaluated whether the proportion of CUs above their lower benchmark could be predicted by aggregate abundance using logistic regression models. We tested this using percentile benchmarks. While we initially considered logistic regression-based LRPs that used S</w:t>
      </w:r>
      <w:r>
        <w:rPr>
          <w:vertAlign w:val="subscript"/>
        </w:rPr>
        <w:t>gen</w:t>
      </w:r>
      <w:r>
        <w:t xml:space="preserve"> as a </w:t>
      </w:r>
      <w:r>
        <w:lastRenderedPageBreak/>
        <w:t>lower CU benchmark instead of percentiles, we decided to drop this approach due to unreliable stock recruit data. Using recruitment data would not satisfy reliability principles in Holt et al. (in review). These methods used four CUs with over 50 years of data and appropriate percentile benchmarks (North East Vancouver Island, Loughborough, Georgia Strait, and Howe Sound-Burrard Inlet). Aggregate abundance (predictor variable) was calculated using only these four CUs. We omitted Bute Inlet and Upper Knight (both had CU-level infilling in recent years) and Southern Coastal Streams (no appropriate percentile benchmark). Refer to Section 2 for more details.</w:t>
      </w:r>
    </w:p>
    <w:p w14:paraId="3E32653F" w14:textId="77777777" w:rsidR="00266FBB" w:rsidRDefault="00933094">
      <w:pPr>
        <w:pStyle w:val="BodyText"/>
      </w:pPr>
      <w:r>
        <w:t>Due to poor logistic model fits using the entire 1953-2018 time series, we did not conduct retrospective analyses of logistic regression-based LRPs for this SMU as was done for the Interior Fraser River Coho case study. The characteristics of the data that led to poor logistic model fits are highlighted in the results section below.</w:t>
      </w:r>
    </w:p>
    <w:p w14:paraId="2E62FF79" w14:textId="77777777" w:rsidR="00266FBB" w:rsidRDefault="00933094">
      <w:pPr>
        <w:pStyle w:val="BodyText"/>
      </w:pPr>
      <w:r>
        <w:t>Projection-based LRPs are an alternative aggregate abundance LRP that we did not consider for this SMU due to lack of peer-reviewed stock-recruitment parameter estimates  for component CUs. However, this approach could be considered in future analyses given consensus on model structure and parameterization that provide realistic uncertainties in projections of population dynamics.</w:t>
      </w:r>
    </w:p>
    <w:p w14:paraId="26EF99C7" w14:textId="77777777" w:rsidR="00266FBB" w:rsidRPr="00E51158" w:rsidRDefault="00933094">
      <w:pPr>
        <w:pStyle w:val="Heading3"/>
        <w:rPr>
          <w:lang w:val="en-US"/>
        </w:rPr>
      </w:pPr>
      <w:bookmarkStart w:id="565" w:name="results-6"/>
      <w:r w:rsidRPr="00E51158">
        <w:rPr>
          <w:lang w:val="en-US"/>
        </w:rPr>
        <w:t>5.5.2</w:t>
      </w:r>
      <w:r w:rsidRPr="00E51158">
        <w:rPr>
          <w:lang w:val="en-US"/>
        </w:rPr>
        <w:tab/>
        <w:t>Results</w:t>
      </w:r>
      <w:bookmarkEnd w:id="565"/>
    </w:p>
    <w:p w14:paraId="50EB3272" w14:textId="77777777" w:rsidR="00266FBB" w:rsidRDefault="00933094">
      <w:r>
        <w:t>The logistic model predicting whether all CUs were above their benchmark based on aggregate abundance fit the data poorly (Figure 5.4). The sum of abundance for all CUs in a given year was not a good predictor of whether those CUs were above their benchmarks in that year. Years with high aggregate abundance but with some CUs below their benchmark make a logistic model unsuitable for the purpose of estimating which aggregate abundance is linked to a high probability of each component CU being above its lower benchmark.</w:t>
      </w:r>
    </w:p>
    <w:p w14:paraId="69FB205E" w14:textId="77777777" w:rsidR="00266FBB" w:rsidRDefault="00933094">
      <w:pPr>
        <w:pStyle w:val="BodyText"/>
      </w:pPr>
      <w:r>
        <w:t xml:space="preserve">The diagnostics for the logistic regression indicated that the model fit was poor (Table 5.2, Figure 5.4). Pseudo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was low (0.03), indicating a poor fit. The Box-Tidwell test indicated a significant lack of linearity in the relationship between aggregate abundance and log-odds (p-value = 0.02), which means that the assumption that the relationship between aggregate abundance and log-odds is linear was not met. Including aggregate abundance in the model did not improve fit over the null model based on a Goodness of fit p-value of 0.13 (&gt;0.05). The ratio of correct classifications (above below LRP) relative to all classification was 0.7 based an LRP at p=0.5. Note that this method tends to have overly optimistic values when the data used to fit the logistic model and to evaluate classification accuracy are the same. The Wald p-value was not significant for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(p=0.19, the coefficient for aggregate abundances). There was no evidence of outliers or autocorrelation in residual deviations. Despite meeting the last two assumptions (no autocorrelation or outliers), they were not enough to overcome the deficiencies identified by the other diagnostic criteria.</w:t>
      </w:r>
    </w:p>
    <w:p w14:paraId="6215B7FF" w14:textId="77777777" w:rsidR="00266FBB" w:rsidRDefault="009A24F9">
      <w:r w:rsidRPr="009A24F9">
        <w:rPr>
          <w:noProof/>
        </w:rPr>
        <w:lastRenderedPageBreak/>
        <w:drawing>
          <wp:inline distT="0" distB="0" distL="0" distR="0" wp14:anchorId="5AFD3015" wp14:editId="3E2A82A6">
            <wp:extent cx="5295104" cy="39509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3667" cy="3957315"/>
                    </a:xfrm>
                    <a:prstGeom prst="rect">
                      <a:avLst/>
                    </a:prstGeom>
                    <a:noFill/>
                    <a:ln>
                      <a:noFill/>
                    </a:ln>
                  </pic:spPr>
                </pic:pic>
              </a:graphicData>
            </a:graphic>
          </wp:inline>
        </w:drawing>
      </w:r>
    </w:p>
    <w:p w14:paraId="7640A985" w14:textId="77777777" w:rsidR="00266FBB" w:rsidRDefault="00933094">
      <w:r>
        <w:t>Figure 5.4: Logistic regression of whether escapement of all component CUs were above their percentile benchmarks based on aggregate abundance, for Inside South Coast Chum SMU. Includes CUs where percentile benchmarks were appropriate (no Bute Inlet, Upper Knight, or Southern Coastal Streams)</w:t>
      </w:r>
    </w:p>
    <w:p w14:paraId="29B44522" w14:textId="77777777" w:rsidR="00266FBB" w:rsidRDefault="00933094">
      <w:r>
        <w:t>Table 5.2: Model diagnostic statistics from logistic regression LRP using percentile benchmarks. A description of diagnostic tests is provided in Section 2. Hit ratios are shown for p=0.5.</w:t>
      </w:r>
    </w:p>
    <w:tbl>
      <w:tblPr>
        <w:tblStyle w:val="Table"/>
        <w:tblW w:w="2847" w:type="pct"/>
        <w:tblInd w:w="108" w:type="dxa"/>
        <w:tblLook w:val="07E0" w:firstRow="1" w:lastRow="1" w:firstColumn="1" w:lastColumn="1" w:noHBand="1" w:noVBand="1"/>
      </w:tblPr>
      <w:tblGrid>
        <w:gridCol w:w="4140"/>
        <w:gridCol w:w="1313"/>
      </w:tblGrid>
      <w:tr w:rsidR="00266FBB" w14:paraId="0F9C0829"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03CCFFE6" w14:textId="77777777" w:rsidR="00266FBB" w:rsidRDefault="00933094">
            <w:pPr>
              <w:pStyle w:val="Compact"/>
            </w:pPr>
            <w:r>
              <w:t>Diagnostic Test</w:t>
            </w:r>
          </w:p>
        </w:tc>
        <w:tc>
          <w:tcPr>
            <w:tcW w:w="0" w:type="auto"/>
            <w:tcBorders>
              <w:bottom w:val="single" w:sz="0" w:space="0" w:color="auto"/>
            </w:tcBorders>
            <w:vAlign w:val="bottom"/>
          </w:tcPr>
          <w:p w14:paraId="6A81C629" w14:textId="77777777" w:rsidR="00266FBB" w:rsidRDefault="00933094">
            <w:pPr>
              <w:pStyle w:val="Compact"/>
            </w:pPr>
            <w:r>
              <w:t>Value</w:t>
            </w:r>
          </w:p>
        </w:tc>
      </w:tr>
      <w:tr w:rsidR="00266FBB" w14:paraId="1B3A6590" w14:textId="77777777">
        <w:tc>
          <w:tcPr>
            <w:tcW w:w="0" w:type="auto"/>
          </w:tcPr>
          <w:p w14:paraId="6FF1CAA2" w14:textId="77777777" w:rsidR="00266FBB" w:rsidRDefault="00933094">
            <w:pPr>
              <w:pStyle w:val="Compact"/>
            </w:pPr>
            <w:r>
              <w:t>Box-Tidwell p-value</w:t>
            </w:r>
          </w:p>
        </w:tc>
        <w:tc>
          <w:tcPr>
            <w:tcW w:w="0" w:type="auto"/>
          </w:tcPr>
          <w:p w14:paraId="29F79C78" w14:textId="77777777" w:rsidR="00266FBB" w:rsidRDefault="00933094">
            <w:pPr>
              <w:pStyle w:val="Compact"/>
            </w:pPr>
            <w:r>
              <w:t>0.02</w:t>
            </w:r>
          </w:p>
        </w:tc>
      </w:tr>
      <w:tr w:rsidR="00266FBB" w14:paraId="2B08EF57" w14:textId="77777777">
        <w:tc>
          <w:tcPr>
            <w:tcW w:w="0" w:type="auto"/>
          </w:tcPr>
          <w:p w14:paraId="2A57011B" w14:textId="77777777" w:rsidR="00266FBB" w:rsidRDefault="00933094">
            <w:pPr>
              <w:pStyle w:val="Compact"/>
            </w:pPr>
            <w:r>
              <w:t>Max. deviance residual</w:t>
            </w:r>
          </w:p>
        </w:tc>
        <w:tc>
          <w:tcPr>
            <w:tcW w:w="0" w:type="auto"/>
          </w:tcPr>
          <w:p w14:paraId="66D240B3" w14:textId="77777777" w:rsidR="00266FBB" w:rsidRDefault="00933094">
            <w:pPr>
              <w:pStyle w:val="Compact"/>
            </w:pPr>
            <w:r>
              <w:t>1.69</w:t>
            </w:r>
          </w:p>
        </w:tc>
      </w:tr>
      <w:tr w:rsidR="00266FBB" w14:paraId="3637A2A1" w14:textId="77777777">
        <w:tc>
          <w:tcPr>
            <w:tcW w:w="0" w:type="auto"/>
          </w:tcPr>
          <w:p w14:paraId="10D2AE0E" w14:textId="77777777" w:rsidR="00266FBB" w:rsidRDefault="00933094">
            <w:pPr>
              <w:pStyle w:val="Compact"/>
            </w:pPr>
            <w:r>
              <w:t>AR-1</w:t>
            </w:r>
          </w:p>
        </w:tc>
        <w:tc>
          <w:tcPr>
            <w:tcW w:w="0" w:type="auto"/>
          </w:tcPr>
          <w:p w14:paraId="7D6C1391" w14:textId="77777777" w:rsidR="00266FBB" w:rsidRDefault="00933094">
            <w:pPr>
              <w:pStyle w:val="Compact"/>
            </w:pPr>
            <w:r>
              <w:t>0.14</w:t>
            </w:r>
          </w:p>
        </w:tc>
      </w:tr>
      <w:tr w:rsidR="00266FBB" w14:paraId="636FB8E9" w14:textId="77777777">
        <w:tc>
          <w:tcPr>
            <w:tcW w:w="0" w:type="auto"/>
          </w:tcPr>
          <w:p w14:paraId="0F66C532" w14:textId="77777777" w:rsidR="00266FBB" w:rsidRDefault="00933094">
            <w:pPr>
              <w:pStyle w:val="Compact"/>
            </w:pPr>
            <w:r>
              <w:t>Wald p-value</w:t>
            </w:r>
          </w:p>
        </w:tc>
        <w:tc>
          <w:tcPr>
            <w:tcW w:w="0" w:type="auto"/>
          </w:tcPr>
          <w:p w14:paraId="74A7C64F" w14:textId="77777777" w:rsidR="00266FBB" w:rsidRDefault="00933094">
            <w:pPr>
              <w:pStyle w:val="Compact"/>
            </w:pPr>
            <w:r>
              <w:t>0.19</w:t>
            </w:r>
          </w:p>
        </w:tc>
      </w:tr>
      <w:tr w:rsidR="00266FBB" w14:paraId="1629D590" w14:textId="77777777">
        <w:tc>
          <w:tcPr>
            <w:tcW w:w="0" w:type="auto"/>
          </w:tcPr>
          <w:p w14:paraId="5015B85B" w14:textId="77777777" w:rsidR="00266FBB" w:rsidRDefault="00933094">
            <w:pPr>
              <w:pStyle w:val="Compact"/>
            </w:pPr>
            <w:r>
              <w:t>Goodness-of-fit p-value</w:t>
            </w:r>
          </w:p>
        </w:tc>
        <w:tc>
          <w:tcPr>
            <w:tcW w:w="0" w:type="auto"/>
          </w:tcPr>
          <w:p w14:paraId="6C4E629B" w14:textId="77777777" w:rsidR="00266FBB" w:rsidRDefault="00933094">
            <w:pPr>
              <w:pStyle w:val="Compact"/>
            </w:pPr>
            <w:r>
              <w:t>0.13</w:t>
            </w:r>
          </w:p>
        </w:tc>
      </w:tr>
      <w:tr w:rsidR="00266FBB" w14:paraId="5B7086E3" w14:textId="77777777">
        <w:tc>
          <w:tcPr>
            <w:tcW w:w="0" w:type="auto"/>
          </w:tcPr>
          <w:p w14:paraId="5DF2B586" w14:textId="77777777" w:rsidR="00266FBB" w:rsidRDefault="00933094">
            <w:pPr>
              <w:pStyle w:val="Compact"/>
            </w:pPr>
            <w:r>
              <w:t>Pseudo-</w:t>
            </w:r>
            <m:oMath>
              <m:sSup>
                <m:sSupPr>
                  <m:ctrlPr>
                    <w:rPr>
                      <w:rFonts w:ascii="Cambria Math" w:hAnsi="Cambria Math"/>
                    </w:rPr>
                  </m:ctrlPr>
                </m:sSupPr>
                <m:e>
                  <m:r>
                    <w:rPr>
                      <w:rFonts w:ascii="Cambria Math" w:hAnsi="Cambria Math"/>
                    </w:rPr>
                    <m:t>R</m:t>
                  </m:r>
                </m:e>
                <m:sup>
                  <m:r>
                    <w:rPr>
                      <w:rFonts w:ascii="Cambria Math" w:hAnsi="Cambria Math"/>
                    </w:rPr>
                    <m:t>2</m:t>
                  </m:r>
                </m:sup>
              </m:sSup>
            </m:oMath>
          </w:p>
        </w:tc>
        <w:tc>
          <w:tcPr>
            <w:tcW w:w="0" w:type="auto"/>
          </w:tcPr>
          <w:p w14:paraId="432AC912" w14:textId="77777777" w:rsidR="00266FBB" w:rsidRDefault="00933094">
            <w:pPr>
              <w:pStyle w:val="Compact"/>
            </w:pPr>
            <w:r>
              <w:t>0.03</w:t>
            </w:r>
          </w:p>
        </w:tc>
      </w:tr>
      <w:tr w:rsidR="00266FBB" w14:paraId="222AFE1C" w14:textId="77777777">
        <w:tc>
          <w:tcPr>
            <w:tcW w:w="0" w:type="auto"/>
          </w:tcPr>
          <w:p w14:paraId="06F39A05" w14:textId="77777777" w:rsidR="00266FBB" w:rsidRDefault="00933094">
            <w:pPr>
              <w:pStyle w:val="Compact"/>
            </w:pPr>
            <w:r>
              <w:t>Hit Ratio (p= 50%)</w:t>
            </w:r>
          </w:p>
        </w:tc>
        <w:tc>
          <w:tcPr>
            <w:tcW w:w="0" w:type="auto"/>
          </w:tcPr>
          <w:p w14:paraId="4A686657" w14:textId="77777777" w:rsidR="00266FBB" w:rsidRDefault="00933094">
            <w:pPr>
              <w:pStyle w:val="Compact"/>
            </w:pPr>
            <w:r>
              <w:t>0.7</w:t>
            </w:r>
          </w:p>
        </w:tc>
      </w:tr>
    </w:tbl>
    <w:p w14:paraId="66633E3A" w14:textId="77777777" w:rsidR="00266FBB" w:rsidRDefault="00933094">
      <w:pPr>
        <w:pStyle w:val="BodyText"/>
      </w:pPr>
      <w:r>
        <w:t xml:space="preserve">Several factors led to these poor model fits. The Inside South Coast Chum SMU is made up of seven CUs that vary in their escapement abundance. In many years, escapement in Georgia Strait and Howe Sound-Burrard Inlet is greater than in other CUs by two orders of magnitude (Figure 11.2). In addition, the correlation in escapement among these seven CUs is low (Figure 5.5). These characteristics mean that the aggregate abundance may be high due to one or more CUs with high escapements, while one more smaller CUs are below their benchmark. High aggregate escapements do not mean that all CUs are above their benchmark. The low pairwise correlations in CU escapements are likely due to the SMU covering a large area, with </w:t>
      </w:r>
      <w:r>
        <w:lastRenderedPageBreak/>
        <w:t>varying numbers of populations affected by both local and regional factors, as described in Sectoin 5.1.</w:t>
      </w:r>
    </w:p>
    <w:p w14:paraId="085730E8" w14:textId="77777777" w:rsidR="00266FBB" w:rsidRDefault="00933094">
      <w:pPr>
        <w:pStyle w:val="BodyText"/>
      </w:pPr>
      <w:r>
        <w:t>In a preliminary retrospective analysis, the logistic model fits were more appropriate using a truncated portion of the data that ended in the 1980s. Although logistic regression may be used to estimated LRPs based on aggregate abundance in SMUs where abundance is more even among CUs and escapements are more correlated, these relationships may not remain static and could break down over time.</w:t>
      </w:r>
    </w:p>
    <w:p w14:paraId="13FBF519" w14:textId="77777777" w:rsidR="00266FBB" w:rsidRDefault="00933094">
      <w:r>
        <w:rPr>
          <w:noProof/>
        </w:rPr>
        <w:drawing>
          <wp:inline distT="0" distB="0" distL="0" distR="0" wp14:anchorId="7FE2FF28" wp14:editId="42638E1A">
            <wp:extent cx="5486400" cy="5486400"/>
            <wp:effectExtent l="0" t="0" r="0" b="0"/>
            <wp:docPr id="41" name="Picture" descr="Figure 5.5: Pairwise correlations of spawner abundance between Inside South Coast Chum Conservation Units."/>
            <wp:cNvGraphicFramePr/>
            <a:graphic xmlns:a="http://schemas.openxmlformats.org/drawingml/2006/main">
              <a:graphicData uri="http://schemas.openxmlformats.org/drawingml/2006/picture">
                <pic:pic xmlns:pic="http://schemas.openxmlformats.org/drawingml/2006/picture">
                  <pic:nvPicPr>
                    <pic:cNvPr id="0" name="Picture" descr="figure/chum-spawners-corr.png"/>
                    <pic:cNvPicPr>
                      <a:picLocks noChangeAspect="1" noChangeArrowheads="1"/>
                    </pic:cNvPicPr>
                  </pic:nvPicPr>
                  <pic:blipFill>
                    <a:blip r:embed="rId51"/>
                    <a:stretch>
                      <a:fillRect/>
                    </a:stretch>
                  </pic:blipFill>
                  <pic:spPr bwMode="auto">
                    <a:xfrm>
                      <a:off x="0" y="0"/>
                      <a:ext cx="5486400" cy="5486400"/>
                    </a:xfrm>
                    <a:prstGeom prst="rect">
                      <a:avLst/>
                    </a:prstGeom>
                    <a:noFill/>
                    <a:ln w="9525">
                      <a:noFill/>
                      <a:headEnd/>
                      <a:tailEnd/>
                    </a:ln>
                  </pic:spPr>
                </pic:pic>
              </a:graphicData>
            </a:graphic>
          </wp:inline>
        </w:drawing>
      </w:r>
    </w:p>
    <w:p w14:paraId="43F67821" w14:textId="77777777" w:rsidR="00266FBB" w:rsidRDefault="00933094">
      <w:r>
        <w:t>Figure 5.5: Pairwise correlations of spawner abundance between Inside South Coast Chum Conservation Units.</w:t>
      </w:r>
    </w:p>
    <w:p w14:paraId="616B5EBB" w14:textId="77777777" w:rsidR="00266FBB" w:rsidRDefault="00933094">
      <w:pPr>
        <w:pStyle w:val="Heading2"/>
      </w:pPr>
      <w:bookmarkStart w:id="566" w:name="X9b7c96ae84747ccbb565acfb262832f635eac03"/>
      <w:r>
        <w:t>5.6</w:t>
      </w:r>
      <w:r>
        <w:tab/>
        <w:t>HISTORICAL EVALUATION OF STATUS ACROSS LRP METHODS</w:t>
      </w:r>
      <w:bookmarkEnd w:id="566"/>
    </w:p>
    <w:p w14:paraId="6F1E167B" w14:textId="77777777" w:rsidR="00266FBB" w:rsidRDefault="00933094">
      <w:r>
        <w:t xml:space="preserve">The ISC Chum SMU was consistently below the LRP for large portions of the historical time series, regardless of LRP estimation method (Figure 5.6. While the aggregate abundance of the SMU increased over time, SMU status remained below the LRP in every year of the past two decades except 2004 for all estimation methods. These results were mainly due to the tendency </w:t>
      </w:r>
      <w:r>
        <w:lastRenderedPageBreak/>
        <w:t>of Georgia Strait and Burrard Inlet-Howe Sound CUs to have high and increasing abundances while smaller CUs, such as North East Vancouver Island, Loughborough, and Southern Coastal Streams, remained low (Figures 5.3, 11.1).</w:t>
      </w:r>
    </w:p>
    <w:p w14:paraId="705151C2" w14:textId="77777777" w:rsidR="00266FBB" w:rsidRDefault="00933094">
      <w:pPr>
        <w:pStyle w:val="BodyText"/>
      </w:pPr>
      <w:r>
        <w:t>When using the same data, LRP status based on percentile benchmarks and the Salmon Scanner were identical (Figure 5.6). This result can be seen by comparing Scenario 1 and 2 and Scenario 3 and 4. These identical results occur because all CUs in Scenarios 1-4 have percentile benchmarks and never drop below 1500 fish, which means that the Salmon Scanner relies on percentile benchmarks to assess CU status for all CUs in all years. If some CUs did not have percentile benchmarks, requiring trends to be used instead, or if their absolute abundances dropped below 1500 spawners, then the two approaches could have led to different results.</w:t>
      </w:r>
    </w:p>
    <w:p w14:paraId="7ABA8106" w14:textId="77777777" w:rsidR="00266FBB" w:rsidRDefault="00933094">
      <w:pPr>
        <w:pStyle w:val="BodyText"/>
      </w:pPr>
      <w:r>
        <w:t>In this case study, adding more data changed the number of years that the SMU was below the LRP. Scenario 6 (most data) had the most years below the LRP, with every year after the first being below the LRP (Figure 5.6, Table ??). A comparison of Scenarios 2 and 4, which are both based on percentile benchmarks, shows that including more data (Scenario 4) results in more years below the LRP. A comparison of Scenarios 5 and 6 (Salmon Scanner), shows that including more observations results in one year switching from above the LRP to below it, with the addition of data from two CUs with partial time series. Finally, a comparison of Scenarios 4 and 6 (where Scenario 6 had two more CUs than Scenario 4), shows that three years switched from above the LRP to below, as the two CUs without percentile benchmarks are added.</w:t>
      </w:r>
    </w:p>
    <w:p w14:paraId="5FF4C5A1" w14:textId="77777777" w:rsidR="00266FBB" w:rsidRDefault="00933094">
      <w:pPr>
        <w:pStyle w:val="BodyText"/>
      </w:pPr>
      <w:r>
        <w:t>We found that SMU status can be below the LRP even if the aggregate abundance increases (Figure 5.6). For ISC Chum, this is mainly due to years with high abundances of Georgia Strait and Howe Sound-Burrard Inlet and low abundances and red status in other, smaller CUs, such as Southern Coastal Streams. The moderate correlation in spawner abundances in Georgia Strait and Howe Sound-Burrard Inlet exacerbates this pattern (Figure 5.5). This highlights the importance of including metrics of status at the CU level, which influence the overall SMU status.</w:t>
      </w:r>
    </w:p>
    <w:p w14:paraId="4C4E9478" w14:textId="77777777" w:rsidR="00266FBB" w:rsidRDefault="00933094">
      <w:r>
        <w:rPr>
          <w:noProof/>
        </w:rPr>
        <w:lastRenderedPageBreak/>
        <w:drawing>
          <wp:inline distT="0" distB="0" distL="0" distR="0" wp14:anchorId="004F5CEE" wp14:editId="7FACD5FF">
            <wp:extent cx="5486400" cy="4114800"/>
            <wp:effectExtent l="0" t="0" r="0" b="0"/>
            <wp:docPr id="42" name="Picture" descr="Figure 5.6: Comparison of LRP status (red = below LRP, gray = above LRP) for six scenarios. The black line shows aggregate abundance. Scenarios 1-3 and 6 do not include Bute Inlet or Southern Coastal Streams (no appropriate percentile benchmarks). ‘Full’ scenarios use only years with full time series (no CU-level infilled CUs) and ‘partial’ scenarios include CU-level infilled CUs but drop years with CU-level infilling for those CUs."/>
            <wp:cNvGraphicFramePr/>
            <a:graphic xmlns:a="http://schemas.openxmlformats.org/drawingml/2006/main">
              <a:graphicData uri="http://schemas.openxmlformats.org/drawingml/2006/picture">
                <pic:pic xmlns:pic="http://schemas.openxmlformats.org/drawingml/2006/picture">
                  <pic:nvPicPr>
                    <pic:cNvPr id="0" name="Picture" descr="figure/chum-compare-LRP-methods.png"/>
                    <pic:cNvPicPr>
                      <a:picLocks noChangeAspect="1" noChangeArrowheads="1"/>
                    </pic:cNvPicPr>
                  </pic:nvPicPr>
                  <pic:blipFill>
                    <a:blip r:embed="rId52"/>
                    <a:stretch>
                      <a:fillRect/>
                    </a:stretch>
                  </pic:blipFill>
                  <pic:spPr bwMode="auto">
                    <a:xfrm>
                      <a:off x="0" y="0"/>
                      <a:ext cx="5486400" cy="4114800"/>
                    </a:xfrm>
                    <a:prstGeom prst="rect">
                      <a:avLst/>
                    </a:prstGeom>
                    <a:noFill/>
                    <a:ln w="9525">
                      <a:noFill/>
                      <a:headEnd/>
                      <a:tailEnd/>
                    </a:ln>
                  </pic:spPr>
                </pic:pic>
              </a:graphicData>
            </a:graphic>
          </wp:inline>
        </w:drawing>
      </w:r>
    </w:p>
    <w:p w14:paraId="7DA29768" w14:textId="77777777" w:rsidR="00266FBB" w:rsidRDefault="00933094">
      <w:r>
        <w:t>Figure 5.6: Comparison of LRP status (red = below LRP, gray = above LRP) for six scenarios. The black line shows aggregate abundance. Scenarios 1-3 and 6 do not include Bute Inlet or Southern Coastal Streams (no appropriate percentile benchmarks). ‘Full’ scenarios use only years with full time series (no CU-level infilled CUs) and ‘partial’ scenarios include CU-level infilled CUs but drop years with CU-level infilling for those CUs.</w:t>
      </w:r>
    </w:p>
    <w:p w14:paraId="61976C7C" w14:textId="77777777" w:rsidR="00266FBB" w:rsidRDefault="00933094">
      <w:pPr>
        <w:pStyle w:val="Heading2"/>
      </w:pPr>
      <w:bookmarkStart w:id="567" w:name="discussion-2"/>
      <w:r>
        <w:t>5.7</w:t>
      </w:r>
      <w:r>
        <w:tab/>
        <w:t>DISCUSSION</w:t>
      </w:r>
      <w:bookmarkEnd w:id="567"/>
    </w:p>
    <w:p w14:paraId="0929CD0F" w14:textId="77777777" w:rsidR="00266FBB" w:rsidRDefault="00933094">
      <w:r>
        <w:t>As a data-limited SMU, the ISC Chum case study had unique characteristics to inform the guidelines for LRP development. We found that only the proportion-based LRP were applicable to this SMU, which is based on individual CU status. Because there were no reliable stock-recruit parameter estimates, we relied on data-limited methods to estimate CU status. We assessed CU status based on abundance relative to percentile benchmarks alone, or on a combination of percentiles and trends within the Salmon Scanner. The use of the Salmon Scanner was particularly valuable because percentile benchmarks were not appropriate for two of the CUs (Bute Inlet and Southern Coastal Stream, 5.1). Missing data also required decisions to be made about which CUs to include in which years. We used this case study to explore how sensitive proportion-based LRPs were to the decisions on number of CUs, and years of data to include in the analysis.</w:t>
      </w:r>
    </w:p>
    <w:p w14:paraId="23AC5D2B" w14:textId="77777777" w:rsidR="00266FBB" w:rsidRDefault="00933094">
      <w:pPr>
        <w:pStyle w:val="BodyText"/>
      </w:pPr>
      <w:r>
        <w:t xml:space="preserve">Using the Salmon Scanner allowed us to include two CUs that did not have appropriate percentile benchmarks (Bute Inlet and Southern Coastal Streams). It allowed all 7 CUs to be included when assessing SMU status by allowing alternative trend-based metrics to be considered. The seven-CU partial case provided the most pessimistic status of the scenarios considered as this approach used the most data. It resulted with the most years of the SMU being below the LRP (Figure 5.6). This tool is useful for SMUs with a mix of data qualities and </w:t>
      </w:r>
      <w:r>
        <w:lastRenderedPageBreak/>
        <w:t>benchmark types, including those with and without relative abundance benchmarks. Like any approach to assess LRPs, the underlying data, and benchmarks applied (if abundance benchmarks can be used) should be verified by experts. In its current form, the Salmon Scanner relies on whether abundance is &lt;0.79</w:t>
      </w:r>
      <m:oMath>
        <m:r>
          <w:rPr>
            <w:rFonts w:ascii="Cambria Math" w:hAnsi="Cambria Math"/>
          </w:rPr>
          <m:t>×</m:t>
        </m:r>
      </m:oMath>
      <w:r>
        <w:t xml:space="preserve"> the long-term geometric average and whether abundances are &gt;1500 in the absence of abundance-based benchmarks. It is worth noting that this long-term geometric average may also be sensitive to shifting baselines. This is another reason for experts to thoroughly review the data before any status assessment is made.</w:t>
      </w:r>
    </w:p>
    <w:p w14:paraId="267EEE40" w14:textId="77777777" w:rsidR="00266FBB" w:rsidRDefault="00933094">
      <w:pPr>
        <w:pStyle w:val="BodyText"/>
      </w:pPr>
      <w:r>
        <w:t xml:space="preserve">This case study highlighted requirements and limitations of percentile benchmarks on data-limited CUs. Shifting baselines are one of the challenges of applying this method. If abundance has decreased over time, the resulting percentile benchmark will also decrease as more data is included (Figure 11.5). This can arise from a decrease in abundance in the period of data or by an unrecorded high level of abundance before the period of data followed by a decrease before data are available. Thus, a CU with low abundance could be green status based on the current benchmark, but would be red using a benchmark with data before decreases in abundance. The result is an overly optimistic view of current status that does not reflect the reality of long-term declines. Two CUs (Southern Coastal Streams and Upper Knight) showed evidence of shifting baselines as abundances decreased over the last several decades (Figure 11.5). Decreasing productivity can exacerbate this pattern. As productivity decreases, a larger abundance of spawners would be required to produce the same number of recruits. Experts should thoroughly review historical abundance data and determine where shifting baselines may be occurring, and can adjust benchmarks accordingly. In some cases it may be appropriate to choose benchmarks based on historical data or information prior to declines to avoid shifting baselines (Holt and Folkes </w:t>
      </w:r>
      <w:hyperlink w:anchor="ref-holtCautionsUsingPercentilebased2015">
        <w:r>
          <w:rPr>
            <w:rStyle w:val="Hyperlink"/>
          </w:rPr>
          <w:t>2015</w:t>
        </w:r>
      </w:hyperlink>
      <w:r>
        <w:t>). Thus, while they are useful for CUs that lack reliable stock-recruit information, they cannot be used universally on data-limited stocks.</w:t>
      </w:r>
    </w:p>
    <w:p w14:paraId="6E86C67E" w14:textId="77777777" w:rsidR="00266FBB" w:rsidRDefault="00933094">
      <w:pPr>
        <w:pStyle w:val="BodyText"/>
      </w:pPr>
      <w:r>
        <w:t>Existing guidelines and cautions should be incorporated into any LRP analysis using percentile benchmarks. We followed guidelines from Holt et al. (</w:t>
      </w:r>
      <w:hyperlink w:anchor="X3b081672c1abb3cf386e8d680f27c38edd8b66f">
        <w:r>
          <w:rPr>
            <w:rStyle w:val="Hyperlink"/>
          </w:rPr>
          <w:t>2018</w:t>
        </w:r>
      </w:hyperlink>
      <w:r>
        <w:t xml:space="preserve">) and did not use percentile benchmarks for CUs with low productivity and high exploitation rate (Tables 5.1, ??). In their simulation study, percentile-based benchmarks overestimated status with harvest rates &gt;40% and </w:t>
      </w:r>
      <m:oMath>
        <m:r>
          <w:rPr>
            <w:rFonts w:ascii="Cambria Math" w:hAnsi="Cambria Math"/>
          </w:rPr>
          <m:t>α</m:t>
        </m:r>
      </m:oMath>
      <w:r>
        <w:t xml:space="preserve"> &lt;4, or harvest rates 20-40% and </w:t>
      </w:r>
      <m:oMath>
        <m:r>
          <w:rPr>
            <w:rFonts w:ascii="Cambria Math" w:hAnsi="Cambria Math"/>
          </w:rPr>
          <m:t>α</m:t>
        </m:r>
      </m:oMath>
      <w:r>
        <w:t xml:space="preserve"> &lt;2.5. In these cases of low productivity and high harvest rates, more exploration could be done on alternative benchmarks. These could include benchmarks based on Traditional Ecological Knowledge, habitat availability, or other information. If productivity and/or harvest is unknown, low contrast in escapement time-series could be indicators of cases where percentile benchmarks may not be appropriate (Holt et al. </w:t>
      </w:r>
      <w:hyperlink w:anchor="X3b081672c1abb3cf386e8d680f27c38edd8b66f">
        <w:r>
          <w:rPr>
            <w:rStyle w:val="Hyperlink"/>
          </w:rPr>
          <w:t>2018</w:t>
        </w:r>
      </w:hyperlink>
      <w:r>
        <w:t xml:space="preserve">). We also note that cases with identical lower and upper benchmarks carry the risk of moving immediately from green to red status with time in the amber status zone (North East Vancouver Island, Upper Knight, Loughborough; Table @ref(tab“CU-summary”)). CUs with shorter time series also have the risk of unreliable percentile benchmarks. In the case where percentile benchmarks are used in the Salmon Scanner, if they are within the recommended guidelines, using them is preferred over relying solely on trends to assess CU status. Confidence intervals for percentile benchmarks can also be derived by bootstrapping escapement data, accounting for autocorrelation in time-series (Holt et al. </w:t>
      </w:r>
      <w:hyperlink w:anchor="X3b081672c1abb3cf386e8d680f27c38edd8b66f">
        <w:r>
          <w:rPr>
            <w:rStyle w:val="Hyperlink"/>
          </w:rPr>
          <w:t>2018</w:t>
        </w:r>
      </w:hyperlink>
      <w:r>
        <w:t xml:space="preserve">; Peacock et al. </w:t>
      </w:r>
      <w:hyperlink w:anchor="X00a2e30211fd2baae45be7c04811681f0264f16">
        <w:r>
          <w:rPr>
            <w:rStyle w:val="Hyperlink"/>
          </w:rPr>
          <w:t>2020</w:t>
        </w:r>
      </w:hyperlink>
      <w:r>
        <w:t>).</w:t>
      </w:r>
    </w:p>
    <w:p w14:paraId="4379C749" w14:textId="77777777" w:rsidR="00266FBB" w:rsidRDefault="00933094">
      <w:pPr>
        <w:pStyle w:val="BodyText"/>
      </w:pPr>
      <w:r>
        <w:t>Clark et al. (</w:t>
      </w:r>
      <w:hyperlink w:anchor="Xac6a400d07a0b275e3bfcc6c352975dadf1eddd">
        <w:r>
          <w:rPr>
            <w:rStyle w:val="Hyperlink"/>
          </w:rPr>
          <w:t>2014</w:t>
        </w:r>
      </w:hyperlink>
      <w:r>
        <w:t xml:space="preserve">) applied a similar percentile-based approach for Alaskan salmon stocks, where applicability of percentiles was categorized in into 3 tiers based on contrast in spawner abundances, harvest rate, and precision of escapement data. They tested the suitability of this tiered approach with theoretical, simulation, and meta-analysis methods using 76 stock-recruitment data sets from Alaska covering all 5 species fo Pacific salmon. The goal of these tiers was to choose a Sustainable Escapement Goal (SEG; an upper and lower percentile) as a proxy for keeping escapement within a range that includes S (Clark et al. </w:t>
      </w:r>
      <w:hyperlink w:anchor="Xac6a400d07a0b275e3bfcc6c352975dadf1eddd">
        <w:r>
          <w:rPr>
            <w:rStyle w:val="Hyperlink"/>
          </w:rPr>
          <w:t>2014</w:t>
        </w:r>
      </w:hyperlink>
      <w:r>
        <w:t xml:space="preserve">). Moving to </w:t>
      </w:r>
      <w:r>
        <w:lastRenderedPageBreak/>
        <w:t>British Columbia, Hilborn et al. (</w:t>
      </w:r>
      <w:hyperlink w:anchor="ref-hilbornBritishColumbiaChum2012a">
        <w:r>
          <w:rPr>
            <w:rStyle w:val="Hyperlink"/>
          </w:rPr>
          <w:t>2012</w:t>
        </w:r>
      </w:hyperlink>
      <w:r>
        <w:t xml:space="preserve">) adopted the percentile-based thresholds for evaluating the status of Inside South Coast Chum in BC for the purpose of certification with the Marine Stewardship Council (Hilborn et al. </w:t>
      </w:r>
      <w:hyperlink w:anchor="ref-hilbornBritishColumbiaChum2012a">
        <w:r>
          <w:rPr>
            <w:rStyle w:val="Hyperlink"/>
          </w:rPr>
          <w:t>2012</w:t>
        </w:r>
      </w:hyperlink>
      <w:r>
        <w:t>).</w:t>
      </w:r>
    </w:p>
    <w:p w14:paraId="31DF0A92" w14:textId="77777777" w:rsidR="00266FBB" w:rsidRDefault="00933094">
      <w:pPr>
        <w:pStyle w:val="BodyText"/>
      </w:pPr>
      <w:r>
        <w:t xml:space="preserve">One difference between application of percentile-approach in Alaska and BC is that in BC, spawners are aggregated across rivers within a CU while in Alaska this approach is applied to each river (McKinley et al. </w:t>
      </w:r>
      <w:hyperlink w:anchor="ref-mckinleyReviewSalmonEscapement2020">
        <w:r>
          <w:rPr>
            <w:rStyle w:val="Hyperlink"/>
          </w:rPr>
          <w:t>2020</w:t>
        </w:r>
      </w:hyperlink>
      <w:r>
        <w:t xml:space="preserve">). ISC chum includes 296 streams among the seven CUs, with 126 in Strait of Georgia alone. Aggregating over river systems within CUs ignores the distribution of spawning within the CU and may not capture the loss of some less productive sub-population components within the CU. Spawner abundance at the CU level may not be a good predictor of status of individual rivers compared to at the river scale. Spawner abundance at CU level may not be a good predictor of status of individual rivers compared to SEGs at the river scale, depending on the contrast in size between rivers and the correlation (or lack thereof) in escapement and/or productivity. This risk is especially relevant in this case study because the data is infilled assuming correlation in spawning escapement within CUs. This approach ignores possible portfolio effects, whereby stock aggregates gain stability from the asynchrony of their component rivers (Brennan et al. </w:t>
      </w:r>
      <w:hyperlink w:anchor="ref-brennanShiftingHabitatMosaics2019">
        <w:r>
          <w:rPr>
            <w:rStyle w:val="Hyperlink"/>
          </w:rPr>
          <w:t>2019</w:t>
        </w:r>
      </w:hyperlink>
      <w:r>
        <w:t xml:space="preserve">; Davis and Schindler </w:t>
      </w:r>
      <w:hyperlink w:anchor="ref-davisEffectsVariabilitySynchrony2021">
        <w:r>
          <w:rPr>
            <w:rStyle w:val="Hyperlink"/>
          </w:rPr>
          <w:t>2021</w:t>
        </w:r>
      </w:hyperlink>
      <w:r>
        <w:t xml:space="preserve">; Moore et al. </w:t>
      </w:r>
      <w:hyperlink w:anchor="ref-mooreConservationRisksPortfolio2021">
        <w:r>
          <w:rPr>
            <w:rStyle w:val="Hyperlink"/>
          </w:rPr>
          <w:t>2021</w:t>
        </w:r>
      </w:hyperlink>
      <w:r>
        <w:t>).</w:t>
      </w:r>
    </w:p>
    <w:p w14:paraId="54A54EB7" w14:textId="77777777" w:rsidR="00266FBB" w:rsidRDefault="00933094">
      <w:pPr>
        <w:pStyle w:val="BodyText"/>
      </w:pPr>
      <w:r>
        <w:t xml:space="preserve">An additional source of uncertainty stems from spawner time series that may include the influence of enhancement, which introduces the risk of inflating wild spawner numbers and overly optimistic status assessments. We removed three systems of highly enhanced chum (Qualicum, Little Qualicum, and Puntledge) before infilling stream escapements, but hatchery influence may impact time-series for the remaining systems. </w:t>
      </w:r>
    </w:p>
    <w:p w14:paraId="64C9ADDA" w14:textId="77777777" w:rsidR="00266FBB" w:rsidRDefault="00933094">
      <w:pPr>
        <w:pStyle w:val="BodyText"/>
      </w:pPr>
      <w:r>
        <w:t>We showed that increasing the number of CUs included in proportion-based LRP status assessment gave a more pessimistic status. This is not surprising given the low correlation of CUs within this SMU; we do not expect CUs to be interchangeable. Therefore, it makes sense to use as much data as possible to represent variable dynamics within the CU, where those data are reliable For this SMU where the status of two data-limited CUs, Upper Knight and Bute Inlet, cannot be inferred from data-rich CUs (see Section 5.1) for this Case Study), omitting the data-limited CUs from analyses can result in either an SMU status that is data deficient or below the LRP depending on status of remaining data-rich CUs. When the status of at least one of the data-rich CUs is in the red zone, the proportion-based LRP of 100% of CUs above the red zone is considered breached. However, if the status of all data-rich CUs are above the red zone, the SMU is considered data deficient if status of data-limited CUs is unknown because it cannot be inferred. In our case, we could assess status based on trends for these data-limited CUs as applied in the Salmon Scanner. However, in other SMUs, there may be cases where data to estimate trends are not available.</w:t>
      </w:r>
    </w:p>
    <w:p w14:paraId="281F6933" w14:textId="77777777" w:rsidR="00266FBB" w:rsidRDefault="00933094">
      <w:pPr>
        <w:pStyle w:val="BodyText"/>
      </w:pPr>
      <w:r>
        <w:t>We were not able to estimate aggregate abundance logistic regression LRPs for ISC Chum due to poor model fits of the underlying data. The data were not suited to logistic regression, and aggregate abundance was not a good predictor of the status of component CUs. Abundance for two CUs was regularly two orders of magnitude larger than the smaller CUs (Figure 11.2), and correlation in abundances between CUs was generally low (Figure 5.5). Thus, aggregate abundance can be high mainly due to high abundance CUs while low abundance CUs have red status, and the SMU is thus below the LRP. This pattern is exacerbated because the two most abundant CUs have the highest correlation in escapement with each other, and generally low correlation with the other CUs (Figure 5.5). This pattern is also the reason why SMU status can be below the LRP even as aggregate abundances increase (Figure 5.6). The large geographical range of the SMU, different numbers of populations within each CU, and variation in productivity, threats, and ecosystem conditions help explain these characteristics of the data.</w:t>
      </w:r>
    </w:p>
    <w:p w14:paraId="58139DAC" w14:textId="77777777" w:rsidR="00266FBB" w:rsidRDefault="00933094">
      <w:pPr>
        <w:pStyle w:val="BodyText"/>
      </w:pPr>
      <w:r>
        <w:lastRenderedPageBreak/>
        <w:t>The CUs that were missing observations in some years and required CU-level infilling (Upper Knight and Bute Inlet) were not used in the aggregate abundance LRP analysis because the assumption that escapement is correlated between CUs ignores diversity between CUs and the potential for uncorrelated escapements.Unlike proportion-based LRPS, for aggregate abundance-based LRPs, we did not consider status based on the Salmon Scanner which that does not require infilling. It should also be noted that these two CUs do not represent a random subset of the seven CUs in the Inside South Coast Chum SMU due to their location, watershed characteristics, near-shore marine environment, threats, and environmental conditions (Section 5.1).</w:t>
      </w:r>
    </w:p>
    <w:p w14:paraId="0394A8A7" w14:textId="77777777" w:rsidR="00266FBB" w:rsidRDefault="00933094">
      <w:pPr>
        <w:pStyle w:val="Heading1"/>
      </w:pPr>
      <w:bookmarkStart w:id="568" w:name="X48ada5e80b94d8d2eb296b73bb1b507c250be3a"/>
      <w:r>
        <w:t>6</w:t>
      </w:r>
      <w:r>
        <w:tab/>
        <w:t>LESSONS LEARNED FROM CASE STUDY APPLICATIONS</w:t>
      </w:r>
      <w:bookmarkEnd w:id="568"/>
    </w:p>
    <w:p w14:paraId="7916C7FC" w14:textId="77777777" w:rsidR="00266FBB" w:rsidRDefault="00933094">
      <w:pPr>
        <w:pStyle w:val="Heading2"/>
      </w:pPr>
      <w:bookmarkStart w:id="569" w:name="cu-level-benchmarks-and-assessments"/>
      <w:r>
        <w:t>6.1</w:t>
      </w:r>
      <w:r>
        <w:tab/>
        <w:t>CU-LEVEL BENCHMARKS AND ASSESSMENTS</w:t>
      </w:r>
      <w:bookmarkEnd w:id="569"/>
    </w:p>
    <w:p w14:paraId="7A030D06" w14:textId="2B668298" w:rsidR="00266FBB" w:rsidRDefault="00933094">
      <w:r>
        <w:t xml:space="preserve">LRPs described in this working paper rely on </w:t>
      </w:r>
      <w:commentRangeStart w:id="570"/>
      <w:r>
        <w:t>CU-level benchmarks and assessments</w:t>
      </w:r>
      <w:commentRangeEnd w:id="570"/>
      <w:r w:rsidR="00B42C9A">
        <w:rPr>
          <w:rStyle w:val="CommentReference"/>
        </w:rPr>
        <w:commentReference w:id="570"/>
      </w:r>
      <w:r>
        <w:t>, for which data vary in quality</w:t>
      </w:r>
      <w:ins w:id="571" w:author="DFO" w:date="2021-12-22T14:52:00Z">
        <w:r w:rsidR="00B42C9A">
          <w:t>,</w:t>
        </w:r>
      </w:ins>
      <w:del w:id="572" w:author="DFO" w:date="2021-12-22T14:52:00Z">
        <w:r w:rsidDel="00B42C9A">
          <w:delText xml:space="preserve"> and</w:delText>
        </w:r>
      </w:del>
      <w:r>
        <w:t xml:space="preserve"> quantity</w:t>
      </w:r>
      <w:ins w:id="573" w:author="DFO" w:date="2021-12-22T14:52:00Z">
        <w:r w:rsidR="00B42C9A">
          <w:t xml:space="preserve"> and completeness</w:t>
        </w:r>
      </w:ins>
      <w:r>
        <w:t>. Our case studies demonstrate the application of proportion-based and aggregate-abundance based LRPs to SMUs containing CUs with a range of data availability including those with stock-recruitment benchmarks, habitat-based benchmarks, and percentile-based benchmarks. In addition, we demonstrate assessments for SMUs containing CUs without abundance-based benchmarks where statuses rely on short and long-term trends over time, as demonstrated in application of multidimensional assessments within the Pacific Salmon Status Scanner to Inside Southcoast Chum - Non Fraser.</w:t>
      </w:r>
    </w:p>
    <w:p w14:paraId="62179065" w14:textId="77777777" w:rsidR="00266FBB" w:rsidRDefault="00933094">
      <w:pPr>
        <w:pStyle w:val="BodyText"/>
      </w:pPr>
      <w:r>
        <w:t>At the CU-level, we found that using a single metric, spawner abundances relative to a WSP lower benchmark (S</w:t>
      </w:r>
      <w:r>
        <w:rPr>
          <w:vertAlign w:val="subscript"/>
        </w:rPr>
        <w:t>gen</w:t>
      </w:r>
      <w:r>
        <w:t xml:space="preserve"> or percentiles) resulted in similar status assessments to using the Pacific Salmon Status Scanner. These similarities occur because when lower benchmark estimates are available, the Salmon Scanner tool will usually default to assessing status against them, as was demonstrated for all three case studies. Exceptions occur when the lower benchmark estimates are below the absolute population thresholds (e.g., below 1500 spawners) and available spawner time-series are absolute numbers, as occurred for the Interior Fraser Coho study case for one CU in three years. In these cases, the Salmon Scanner triggered red status due to low abundances below the absolute conservation threshold even though the stock-recruitment based lower benchmark was not breached.</w:t>
      </w:r>
    </w:p>
    <w:p w14:paraId="3D0B5E37" w14:textId="346C3AC4" w:rsidR="00266FBB" w:rsidRDefault="00933094">
      <w:pPr>
        <w:pStyle w:val="BodyText"/>
      </w:pPr>
      <w:r>
        <w:t xml:space="preserve">In addition, we found that using the Salmon Scanner allows for the consideration of CUs that would otherwise be considered data deficient using single metric on spawner abundances relative to benchmarks, thus allowing for a more complete assessment of the SMU status. In these cases, the Salmon Scanner is able to provide an assessment of status based on short and long-term trends when benchmarks on spawner abundances are not available, as demonstrated in the Inside South Coast Chum case study.  The possibility of assessing CUs lacking abundance-based lower benchmarks is particularly important when SMUs are composed of CUs with low levels of synchrony in which data deficient CUs cannot be represented by proxy. For example, for Inside South Coast Chum - Non Fraser, we found that status relative to LRP changed as additional data-limited CUs were considered using the Salmon Scanner, which could not be assessed using single-metric on spawner abundances relative to percentile-based benchmarks. These data-limited CUs have unique biological and landscape characteristics, such that the data-rich CUs in this SMU are not appropriate indicators for their status. </w:t>
      </w:r>
    </w:p>
    <w:p w14:paraId="782A308E" w14:textId="77777777" w:rsidR="00266FBB" w:rsidRDefault="00933094">
      <w:pPr>
        <w:pStyle w:val="Heading2"/>
      </w:pPr>
      <w:bookmarkStart w:id="574" w:name="proportion-based-lrps-1"/>
      <w:r>
        <w:lastRenderedPageBreak/>
        <w:t>6.2</w:t>
      </w:r>
      <w:r>
        <w:tab/>
        <w:t>PROPORTION-BASED LRPS</w:t>
      </w:r>
      <w:bookmarkEnd w:id="574"/>
    </w:p>
    <w:p w14:paraId="0595A9DB" w14:textId="77777777" w:rsidR="00266FBB" w:rsidRDefault="00933094">
      <w:r>
        <w:t>The reliability of proportion-based LRP estimates depends on the reliability of individual CU status estimates. The effect of uncertainty in CU-level benchmarks on resulting estimates of LRP status was apparent in the Interior Fraser Coho case study where two different structural assumptions in stock-recruitment model fit were considered. These two model fits resulted in different estimates of productivity and carrying capacity for individual CUs, as well as different estimates of S</w:t>
      </w:r>
      <w:r>
        <w:rPr>
          <w:vertAlign w:val="subscript"/>
        </w:rPr>
        <w:t>gen</w:t>
      </w:r>
      <w:r>
        <w:t>. As a result, these two formulations also resulted in different estimates of SMU status relative to LRPs for all estimation methods considered for Interior Fraser Coho. In addition to the form of the stock-recruitment model, CU-statuses and hence SMU-level LRPs and statuses can be sensitive to the metric used to for CU assessments (e.g., spawner abundances relative to a lower benchmark vs. the distribution of spawners, as considered in the Interior Fraser River Coho case study).</w:t>
      </w:r>
    </w:p>
    <w:p w14:paraId="59A1EA2F" w14:textId="77777777" w:rsidR="00266FBB" w:rsidRDefault="00933094">
      <w:pPr>
        <w:pStyle w:val="BodyText"/>
      </w:pPr>
      <w:r>
        <w:t>The decision on which structural form or type of benchmark to consider depends on the biological characteristics of the populations and available data, highlighting the importance of considering expert knowledge and peer-reviewed WSP assessments for determining CU status. The challenge of identifying the most appropriate model form is pervasive across fisheries stock assessments and brings risks of basing assessments on incorrect or incomplete model forms. In our case studies we identify several approaches for addressing this challenge, such as implementing sensitivity analyses to various assumptions and (for projection-based LRPs in particular) using ensemble modeling where outputs from various assumptions are combined in a probabilistic way.</w:t>
      </w:r>
    </w:p>
    <w:p w14:paraId="33A1ECAF" w14:textId="77777777" w:rsidR="00266FBB" w:rsidRDefault="00933094">
      <w:pPr>
        <w:pStyle w:val="BodyText"/>
      </w:pPr>
      <w:r>
        <w:t>In addition, we found that removing component CUs from assessments impacted SMU-level status, resulting in SMU assessments that may be more pessimistic or optimistic than when all CUs are considered, depending on the level of covariation among CUs, status of other component CUs, and CU sizes. However, for proportion-based LRPs in particular, there is an asymmetry in how missing CUs may affect SMU status relative to the LRP. If the LRP of 100% of CUs above red status has been breached for an SMU, the inclusion of additional CUs may further deplete or improve status (% of CUs above red), but will not increase status to above the LRP (100%). In contrast, if the proportion-based LRP is not breached for an SMU, then the inclusion of additional CUs may deplete status to below the LRP or keep status at 100% of CUs above red zone, as seen for Inside South Coast Chum - Non Fraser. For this case study, the exclusion of CUs with incomplete time series led to overoptimistic assessments in some years compared to when those CUs were included. For years in which some CUs were excluded, but all CUs with data were above red,, SMU status would be data-deficient because status of the data-limited CUs excluded from analysis could not be inferred from data-rich CUs that were above red status. In recent years, however, at least one data-rich CU has been depleted to red status, providing an SMU status below the proportion-based LRP of 100% (not data deficient) despite the exclusion of several CUs. These results highlight the importance of including data from all component CUs when possible. Guidelines on identifying where data-rich CUs are more likely to provide status that is representative of data-deficient CUs is provided in Holt et al. (in review). We recommend that CU-level assessments and decisions about CU representativeness when developing SMU-level LRPs be peer-reviewed to ensure they result in robust and reliable LRPs.</w:t>
      </w:r>
    </w:p>
    <w:p w14:paraId="6601C6B8" w14:textId="77777777" w:rsidR="00266FBB" w:rsidRPr="00E51158" w:rsidRDefault="00933094">
      <w:pPr>
        <w:pStyle w:val="Heading3"/>
        <w:rPr>
          <w:lang w:val="en-US"/>
        </w:rPr>
      </w:pPr>
      <w:bookmarkStart w:id="575" w:name="logistic-regression-based-lrps"/>
      <w:r w:rsidRPr="00E51158">
        <w:rPr>
          <w:lang w:val="en-US"/>
        </w:rPr>
        <w:t>6.2.1</w:t>
      </w:r>
      <w:r w:rsidRPr="00E51158">
        <w:rPr>
          <w:lang w:val="en-US"/>
        </w:rPr>
        <w:tab/>
        <w:t>Logistic regression-based LRPs</w:t>
      </w:r>
      <w:bookmarkEnd w:id="575"/>
    </w:p>
    <w:p w14:paraId="6D31762E" w14:textId="58CDA803" w:rsidR="00266FBB" w:rsidRDefault="00933094">
      <w:r>
        <w:t>Logistic regression-based LRPs are empirically derived from past observations of SMU abundance and CU statuses. By fitting a logistic regression to historical data, we identified historical abundance levels associated with probabilities that all component CUs have statuses above their lower benchmarks. Similar to the proportion-based LRP, this aggregate abundance-</w:t>
      </w:r>
      <w:r>
        <w:lastRenderedPageBreak/>
        <w:t xml:space="preserve">based method depends on the outcomes of individual CU assessments, which are sensitive to structural assumptions underlying the CU-level benchmarks and data availability. Logistic regression-based LRPs could only be estimated for one of our three case study SMUs, which suggests that they may only be an option for a small proportion of SMUs. Logistic regression models could not be reliably fit for </w:t>
      </w:r>
      <w:del w:id="576" w:author="DFO" w:date="2021-12-22T14:56:00Z">
        <w:r w:rsidDel="00B42C9A">
          <w:delText>West Coast Vancouver Island (</w:delText>
        </w:r>
      </w:del>
      <w:r>
        <w:t>WCVI</w:t>
      </w:r>
      <w:del w:id="577" w:author="DFO" w:date="2021-12-22T14:56:00Z">
        <w:r w:rsidDel="00B42C9A">
          <w:delText>)</w:delText>
        </w:r>
      </w:del>
      <w:r>
        <w:t xml:space="preserve"> Chinook and Inner South Coast Chum SMUs. In the case of WCVI Chinook, lack of contrast in available data was the key limitation, while in the case of Inner South Coast Chum, the limitation was a lack of an underlying relationship between CU statuses and aggregate SMU abundances. Even for Interior Fraser Coho where a logistic regression fit was possible, estimates did not converge for all retrospective years, and status estimates were sensitive to missing data. Taken together, our exploration of logistic regression LRPs for our three case studies highlighted several key limitations and disadvantages with this approach.</w:t>
      </w:r>
    </w:p>
    <w:p w14:paraId="1D8FADC9" w14:textId="7A90F350" w:rsidR="00266FBB" w:rsidRDefault="00933094">
      <w:pPr>
        <w:pStyle w:val="BodyText"/>
      </w:pPr>
      <w:r>
        <w:t>There are several disadvantages of the logistic regression-based LRPs. First, our implementation of logistic-regression LRPs relied on a single metric for CU assessments, such as S</w:t>
      </w:r>
      <w:r>
        <w:rPr>
          <w:vertAlign w:val="subscript"/>
        </w:rPr>
        <w:t>gen</w:t>
      </w:r>
      <w:r>
        <w:t xml:space="preserve"> or the distributional target method applied to the Interior Fraser River Coho study case study, which is </w:t>
      </w:r>
      <w:del w:id="578" w:author="DFO" w:date="2021-12-22T14:57:00Z">
        <w:r w:rsidDel="00B42C9A">
          <w:delText xml:space="preserve">not </w:delText>
        </w:r>
      </w:del>
      <w:ins w:id="579" w:author="DFO" w:date="2021-12-22T14:57:00Z">
        <w:r w:rsidR="00B42C9A">
          <w:t>in</w:t>
        </w:r>
      </w:ins>
      <w:r>
        <w:t xml:space="preserve">consistent with the recommendation to </w:t>
      </w:r>
      <w:del w:id="580" w:author="DFO" w:date="2021-12-22T14:57:00Z">
        <w:r w:rsidDel="00B42C9A">
          <w:delText xml:space="preserve">to </w:delText>
        </w:r>
      </w:del>
      <w:r>
        <w:t>apply the Pacific Salmon Status Scanner for CU assessments within proportion-based LRPs. We did not include CU assessments based on the Salmon Scanner for logistic-regression based LRPs in part because those statuses include trend metrics which introduce autocorrelation into CU statuses, a violation of logistic regression model (see Section 2 for more details).</w:t>
      </w:r>
    </w:p>
    <w:p w14:paraId="2C0AC13A" w14:textId="0CA9DADF" w:rsidR="00266FBB" w:rsidRDefault="00933094">
      <w:pPr>
        <w:pStyle w:val="BodyText"/>
      </w:pPr>
      <w:r>
        <w:t xml:space="preserve">Second, logistic regression-based LRPs are limited to conditions that have been historically observed. This can be a problem when there is poor contrast in historical data, as was the case for WCVI Chinook. In this case, there were no years when all component inlets </w:t>
      </w:r>
      <w:del w:id="581" w:author="DFO" w:date="2021-12-22T14:57:00Z">
        <w:r w:rsidDel="0035196D">
          <w:delText>were above</w:delText>
        </w:r>
      </w:del>
      <w:ins w:id="582" w:author="DFO" w:date="2021-12-22T14:57:00Z">
        <w:r w:rsidR="0035196D">
          <w:t>exceeded</w:t>
        </w:r>
      </w:ins>
      <w:r>
        <w:t xml:space="preserve"> their lower benchmarks. However, similar challenges could occur in cases where no CUs drop below their lower benchmarks. The dependence on historically observed conditions is a further limitation </w:t>
      </w:r>
      <w:del w:id="583" w:author="DFO" w:date="2021-12-22T14:58:00Z">
        <w:r w:rsidDel="0035196D">
          <w:delText xml:space="preserve">if </w:delText>
        </w:r>
      </w:del>
      <w:ins w:id="584" w:author="DFO" w:date="2021-12-22T14:58:00Z">
        <w:r w:rsidR="0035196D">
          <w:t xml:space="preserve">when </w:t>
        </w:r>
      </w:ins>
      <w:r>
        <w:t>there have been changes in the correlation in populations dynamics among CUs over time such that current (or future) correlations are not represented by historical data.</w:t>
      </w:r>
    </w:p>
    <w:p w14:paraId="33A3934E" w14:textId="187E0421" w:rsidR="00266FBB" w:rsidRDefault="00933094">
      <w:pPr>
        <w:pStyle w:val="BodyText"/>
      </w:pPr>
      <w:r>
        <w:t xml:space="preserve">Third, model diagnostics do not support logistic regressions and their associated LRPs when CU-level abundances are not correlated or only weakly correlated. Here, we found that logistic regression-based LRPs were </w:t>
      </w:r>
      <w:del w:id="585" w:author="DFO" w:date="2021-12-22T14:58:00Z">
        <w:r w:rsidDel="0035196D">
          <w:delText>estimatable</w:delText>
        </w:r>
      </w:del>
      <w:ins w:id="586" w:author="DFO" w:date="2021-12-22T14:58:00Z">
        <w:r w:rsidR="0035196D">
          <w:t>estimable</w:t>
        </w:r>
      </w:ins>
      <w:r>
        <w:t xml:space="preserve"> for interior Fraser Coho (average correlation in spawner abundances among CUS of 0.56), but not estimable for Inside South Coast Chum - Non-Fraser (average correlation among CUs of 0.12). Also, the wide range in productivities and capacities among CUs for the Inside South Coast Chum case study contributed to the weak relationship between aggregate abundances and CU-level statuses. In general, model diagnostics as described </w:t>
      </w:r>
      <w:commentRangeStart w:id="587"/>
      <w:r>
        <w:t xml:space="preserve">in ?? </w:t>
      </w:r>
      <w:commentRangeEnd w:id="587"/>
      <w:r w:rsidR="0035196D">
        <w:rPr>
          <w:rStyle w:val="CommentReference"/>
        </w:rPr>
        <w:commentReference w:id="587"/>
      </w:r>
      <w:r>
        <w:t>can be used to support or reject logistic regression-based LRPs. We illustrate how these diagnostics are used to evaluate model fit in Sections 3 and 5.</w:t>
      </w:r>
    </w:p>
    <w:p w14:paraId="2556EAE2" w14:textId="77777777" w:rsidR="00266FBB" w:rsidRDefault="00933094">
      <w:pPr>
        <w:pStyle w:val="BodyText"/>
      </w:pPr>
      <w:r>
        <w:t>Similar to proportion-based LRPs, CUs without reliable data poses a problem for the estimation of logistic regression-based LRPs. When CUs abundances covary strongly, it may be possible to use data-rich CUs as indicators for data-limited CUs. However, in our case study on Interior Fraser River Coho, we found that logistic regression-based LRPs were more uncertain when more than 1 CUs was missing.</w:t>
      </w:r>
    </w:p>
    <w:p w14:paraId="127DA7E3" w14:textId="77777777" w:rsidR="00266FBB" w:rsidRPr="00E51158" w:rsidRDefault="00933094">
      <w:pPr>
        <w:pStyle w:val="Heading3"/>
        <w:rPr>
          <w:lang w:val="en-US"/>
        </w:rPr>
      </w:pPr>
      <w:bookmarkStart w:id="588" w:name="projection-based-lrps-1"/>
      <w:r w:rsidRPr="00E51158">
        <w:rPr>
          <w:lang w:val="en-US"/>
        </w:rPr>
        <w:t>6.2.2</w:t>
      </w:r>
      <w:r w:rsidRPr="00E51158">
        <w:rPr>
          <w:lang w:val="en-US"/>
        </w:rPr>
        <w:tab/>
        <w:t>Projection based LRPs</w:t>
      </w:r>
      <w:bookmarkEnd w:id="588"/>
    </w:p>
    <w:p w14:paraId="799E6363" w14:textId="77777777" w:rsidR="00266FBB" w:rsidRDefault="00933094">
      <w:r>
        <w:t>Projection-based LRPs rely on closed-loop simulation models to project future CU abundances. These projections are then used to quantify the emergent relationship between aggregate SMU abundances and the probabilities that all CUs are above their lower benchmarks, given a predefined level of exploitation. The most important requirements for this approach are CU-</w:t>
      </w:r>
      <w:r>
        <w:lastRenderedPageBreak/>
        <w:t>specific estimates of stock-recruitment parameters, productivity and capacity, and covariance in recruitment among CUs. Parameter estimates for productivity and capacity can be based on posterior distributions from stock recruitment analyses (see Interior Fraser Coho case study, Section 3) or more qualitatively from expert input, life-stage models, or watershed-area model estimates (see WCVI Chinook case study, Section 4).  Furthermore, we demonstrated an approach to choosing parameters and model assumptions used in the projections so that correlations in spawner abundances in projections were similar to observed correlations. We recommend that correlations in CUs within projections are explored under various model assumptions, and that model parameters are tuned to derive realistic correlations.</w:t>
      </w:r>
    </w:p>
    <w:p w14:paraId="4C57C872" w14:textId="1A8D7A8C" w:rsidR="00266FBB" w:rsidRDefault="00933094">
      <w:pPr>
        <w:pStyle w:val="BodyText"/>
      </w:pPr>
      <w:r>
        <w:t xml:space="preserve">The projection-based LRP approach is flexible and allows for consideration of structural uncertainty in the SMU population dynamics and consideration of alternative future scenarios. For example, for the WCVI Chinook case study, sensitivity analyses were performed to assess the impacts of correlations in recruitment residuals and variability in exploitation among inlets. For the Interior Fraser Coho study case, structural uncertainty in the formulation of the stock recruit model was considered through alternative projection scenarios, and sensitivity analyses were performed regarding the variability in </w:t>
      </w:r>
      <w:del w:id="589" w:author="DFO" w:date="2021-12-22T14:59:00Z">
        <w:r w:rsidDel="0035196D">
          <w:delText xml:space="preserve">marine </w:delText>
        </w:r>
      </w:del>
      <w:ins w:id="590" w:author="DFO" w:date="2021-12-22T14:59:00Z">
        <w:r w:rsidR="0035196D">
          <w:t xml:space="preserve">smolt-adult </w:t>
        </w:r>
      </w:ins>
      <w:r>
        <w:t xml:space="preserve">survival coefficient among CUs. Future implementations of the projection-based LRPs could also take into consideration shifts in stock recruitment parameters, and future </w:t>
      </w:r>
      <w:del w:id="591" w:author="DFO" w:date="2021-12-22T14:59:00Z">
        <w:r w:rsidDel="0035196D">
          <w:delText xml:space="preserve">changes </w:delText>
        </w:r>
      </w:del>
      <w:ins w:id="592" w:author="DFO" w:date="2021-12-22T14:59:00Z">
        <w:r w:rsidR="0035196D">
          <w:t xml:space="preserve">variability </w:t>
        </w:r>
      </w:ins>
      <w:r>
        <w:t>in fishery exploitation rates.</w:t>
      </w:r>
    </w:p>
    <w:p w14:paraId="5EB1A470" w14:textId="77777777" w:rsidR="00266FBB" w:rsidRDefault="00933094">
      <w:pPr>
        <w:pStyle w:val="BodyText"/>
      </w:pPr>
      <w:r>
        <w:t>We also demonstrated that projection-based LRPs are sensitive to the assumed levels of exploitation in the projections. Higher exploitation rates resulted in higher required SMU aggregate abundance to ensure that all CUs remain above their lower benchmarks. The sensitivity to exploitation rate increases as variability in stock-recruitment parameters among CUs increase, and also as uncertainty in parameter estimates increase. This property of projection-based LRPs is explored in Appendix 10. Therefore projection-based LRPs developed under historical and current exploitation rates cannot necessarily be used as a basis for evaluating alternative management procedures. However demonstrating the changes in aggregate abundances required for all CUs to be above lower benchmarks (i.e. changes in projection-based LRP) under different exploitation scenarios may help analysts and managers understand the implications of changing exploitation rates on the ability to achieve WSP objectives.</w:t>
      </w:r>
    </w:p>
    <w:p w14:paraId="5FFE5386" w14:textId="77777777" w:rsidR="00266FBB" w:rsidRDefault="00933094">
      <w:pPr>
        <w:pStyle w:val="Heading1"/>
      </w:pPr>
      <w:bookmarkStart w:id="593" w:name="references"/>
      <w:r>
        <w:t>REFERENCES</w:t>
      </w:r>
      <w:bookmarkEnd w:id="593"/>
    </w:p>
    <w:p w14:paraId="3AD718AB" w14:textId="77777777" w:rsidR="00266FBB" w:rsidRDefault="00933094">
      <w:pPr>
        <w:pStyle w:val="Heading1"/>
      </w:pPr>
      <w:bookmarkStart w:id="594" w:name="appendix"/>
      <w:r>
        <w:t>Appendix</w:t>
      </w:r>
      <w:bookmarkEnd w:id="594"/>
    </w:p>
    <w:p w14:paraId="68DA1B8E" w14:textId="77777777" w:rsidR="00266FBB" w:rsidRDefault="00933094">
      <w:pPr>
        <w:pStyle w:val="Heading1"/>
      </w:pPr>
      <w:bookmarkStart w:id="595" w:name="app:github-appendix"/>
      <w:r>
        <w:t>7</w:t>
      </w:r>
      <w:r>
        <w:tab/>
        <w:t>DATA AND ANALYSIS LINKS</w:t>
      </w:r>
      <w:bookmarkEnd w:id="595"/>
    </w:p>
    <w:p w14:paraId="126002B6" w14:textId="77777777" w:rsidR="00266FBB" w:rsidRDefault="00933094">
      <w:r>
        <w:t>Code for data and analysis for the case studies are available on the Git Hub repository:</w:t>
      </w:r>
    </w:p>
    <w:p w14:paraId="0854B7B8" w14:textId="77777777" w:rsidR="00266FBB" w:rsidRDefault="00161351">
      <w:pPr>
        <w:pStyle w:val="BodyText"/>
      </w:pPr>
      <w:hyperlink r:id="rId53">
        <w:r w:rsidR="00933094">
          <w:rPr>
            <w:rStyle w:val="Hyperlink"/>
          </w:rPr>
          <w:t>pacific-salmon-assess/SalmonLRP_RetroEval</w:t>
        </w:r>
      </w:hyperlink>
    </w:p>
    <w:p w14:paraId="3518B8C7" w14:textId="77777777" w:rsidR="00266FBB" w:rsidRDefault="00933094">
      <w:pPr>
        <w:pStyle w:val="BodyText"/>
      </w:pPr>
      <w:r>
        <w:t xml:space="preserve">Code for the samSim closed loop simulation modelling tool used to conduct stochastic projections are available on the ‘LRP’ branch of the following Git Hub repository: </w:t>
      </w:r>
      <w:hyperlink r:id="rId54">
        <w:r>
          <w:rPr>
            <w:rStyle w:val="Hyperlink"/>
          </w:rPr>
          <w:t>pacific-salmon-assess/SalmonLRP_samSim</w:t>
        </w:r>
      </w:hyperlink>
    </w:p>
    <w:p w14:paraId="10758735" w14:textId="77777777" w:rsidR="00266FBB" w:rsidRDefault="00933094">
      <w:pPr>
        <w:pStyle w:val="BodyText"/>
      </w:pPr>
      <w:r>
        <w:t>Code for the write-up of this report are available on the Git Hub repository:</w:t>
      </w:r>
    </w:p>
    <w:p w14:paraId="07D0B8BA" w14:textId="77777777" w:rsidR="00266FBB" w:rsidRDefault="00161351">
      <w:pPr>
        <w:pStyle w:val="BodyText"/>
      </w:pPr>
      <w:hyperlink r:id="rId55">
        <w:r w:rsidR="00933094">
          <w:rPr>
            <w:rStyle w:val="Hyperlink"/>
          </w:rPr>
          <w:t>pacific-salmon-assess/SalmonLRP_csasdown</w:t>
        </w:r>
      </w:hyperlink>
    </w:p>
    <w:p w14:paraId="6D4B5B15" w14:textId="77777777" w:rsidR="00266FBB" w:rsidRDefault="00933094">
      <w:pPr>
        <w:pStyle w:val="Heading1"/>
      </w:pPr>
      <w:bookmarkStart w:id="596" w:name="app:samsim-appendix"/>
      <w:r>
        <w:lastRenderedPageBreak/>
        <w:t>8</w:t>
      </w:r>
      <w:r>
        <w:tab/>
        <w:t>samSim MODEL DOCUMENTATION</w:t>
      </w:r>
      <w:bookmarkEnd w:id="596"/>
    </w:p>
    <w:p w14:paraId="7EF23893" w14:textId="77777777" w:rsidR="00266FBB" w:rsidRDefault="00933094">
      <w:r>
        <w:t xml:space="preserve">samSim is the closed loop simulation modelling tool used for calculation of the projection-based LRPs. An overview of samSim and the code can be found in the LRP project </w:t>
      </w:r>
      <w:hyperlink r:id="rId56">
        <w:r>
          <w:rPr>
            <w:rStyle w:val="Hyperlink"/>
          </w:rPr>
          <w:t>github page</w:t>
        </w:r>
      </w:hyperlink>
      <w:r>
        <w:t xml:space="preserve">. samSim has been previously used to evaluate harvest control rule performance relative to recovery potential ((Holt et al. </w:t>
      </w:r>
      <w:hyperlink w:anchor="ref-holtQuantitativeToolEvaluating2020">
        <w:r>
          <w:rPr>
            <w:rStyle w:val="Hyperlink"/>
          </w:rPr>
          <w:t>2020</w:t>
        </w:r>
      </w:hyperlink>
      <w:r>
        <w:t xml:space="preserve">; Freshwater et al. </w:t>
      </w:r>
      <w:hyperlink w:anchor="X05d0642f7bbce859a84f3071e0897945c1c2212">
        <w:r>
          <w:rPr>
            <w:rStyle w:val="Hyperlink"/>
          </w:rPr>
          <w:t>2020</w:t>
        </w:r>
      </w:hyperlink>
      <w:r>
        <w:t>)). We created a modified version of samSim to support LRP estimation for this paper.</w:t>
      </w:r>
    </w:p>
    <w:p w14:paraId="2D715AA9" w14:textId="77777777" w:rsidR="00266FBB" w:rsidRDefault="00933094">
      <w:pPr>
        <w:pStyle w:val="BodyText"/>
      </w:pPr>
      <w:r>
        <w:t>Updated functionality for the LRP version of samSim include:</w:t>
      </w:r>
    </w:p>
    <w:p w14:paraId="70AFD797" w14:textId="77777777" w:rsidR="00266FBB" w:rsidRDefault="00933094">
      <w:pPr>
        <w:numPr>
          <w:ilvl w:val="0"/>
          <w:numId w:val="42"/>
        </w:numPr>
      </w:pPr>
      <w:r>
        <w:t>The option to sample stock recruitment parameter sets directly from an estimated Bayesian joint posterior distribution.</w:t>
      </w:r>
    </w:p>
    <w:p w14:paraId="24EE9FA9" w14:textId="77777777" w:rsidR="00266FBB" w:rsidRDefault="00933094">
      <w:pPr>
        <w:numPr>
          <w:ilvl w:val="0"/>
          <w:numId w:val="42"/>
        </w:numPr>
      </w:pPr>
      <w:r>
        <w:t>The addition of a stock recruitment function that includes an environmental co-variate, as well as specification of future variability in the environmental co-variate (required for Interior Fraser Coho case study).</w:t>
      </w:r>
    </w:p>
    <w:p w14:paraId="716FEE22" w14:textId="77777777" w:rsidR="00266FBB" w:rsidRDefault="00933094">
      <w:pPr>
        <w:numPr>
          <w:ilvl w:val="0"/>
          <w:numId w:val="42"/>
        </w:numPr>
      </w:pPr>
      <w:r>
        <w:t>The option to initialize population dynamics for individual CUs at unfished equilibrium when historical recruitment data are not available. While this option would not be appropriate for projections aimed at estimating recovery from a current state, it can be used to estimate projection-based LRPs because we are only interested in the underlying relationship between aggregate abundance and the probability individual CUs will be above their lower benchmark at equilbrium levels.</w:t>
      </w:r>
    </w:p>
    <w:p w14:paraId="6E0F8316" w14:textId="77777777" w:rsidR="00266FBB" w:rsidRDefault="00933094">
      <w:pPr>
        <w:numPr>
          <w:ilvl w:val="0"/>
          <w:numId w:val="42"/>
        </w:numPr>
      </w:pPr>
      <w:r>
        <w:t xml:space="preserve">The option to include a log-normal bias-correction factor of </w:t>
      </w:r>
      <m:oMath>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oMath>
      <w:r>
        <w:t xml:space="preserve"> to recruitment projected using one of the two available Ricker stock recruit models. This option was added to accommodate cases in which samSim is parameterized using stock recruitment parameters that have been corrected for log-normal bias to represent expected (mean) parameters. The log-nomral bias correction is commonly applied in stock recruit modelling because the expected value of </w:t>
      </w:r>
      <w:r>
        <w:rPr>
          <w:i/>
        </w:rPr>
        <w:t>e</w:t>
      </w:r>
      <w:r>
        <w:t>^</w:t>
      </w:r>
      <m:oMath>
        <m:r>
          <w:rPr>
            <w:rFonts w:ascii="Cambria Math" w:hAnsi="Cambria Math"/>
          </w:rPr>
          <m:t>σ</m:t>
        </m:r>
      </m:oMath>
      <w:r>
        <w:t xml:space="preserve"> is </w:t>
      </w:r>
      <w:r>
        <w:rPr>
          <w:i/>
        </w:rPr>
        <w:t>e</w:t>
      </w:r>
      <w:r>
        <w:t>^</w:t>
      </w:r>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oMath>
      <w:r>
        <w:t>} rather than zero when recruitment deviations are normally distributed (Cox et al. (</w:t>
      </w:r>
      <w:hyperlink w:anchor="ref-coxCandidateLimitReference2019">
        <w:r>
          <w:rPr>
            <w:rStyle w:val="Hyperlink"/>
          </w:rPr>
          <w:t>2019</w:t>
        </w:r>
      </w:hyperlink>
      <w:r>
        <w:t>), Ohlberger et al. (</w:t>
      </w:r>
      <w:hyperlink w:anchor="ref-ohlbergerBayesianLifecycleModel2019">
        <w:r>
          <w:rPr>
            <w:rStyle w:val="Hyperlink"/>
          </w:rPr>
          <w:t>2019</w:t>
        </w:r>
      </w:hyperlink>
      <w:r>
        <w:t>), Olmos et al. (</w:t>
      </w:r>
      <w:hyperlink w:anchor="ref-olmosEvidenceSpatialCoherence2019">
        <w:r>
          <w:rPr>
            <w:rStyle w:val="Hyperlink"/>
          </w:rPr>
          <w:t>2019</w:t>
        </w:r>
      </w:hyperlink>
      <w:r>
        <w:t>), Forrest et al. (</w:t>
      </w:r>
      <w:hyperlink w:anchor="ref-forrestAssessmentPacificCod2020">
        <w:r>
          <w:rPr>
            <w:rStyle w:val="Hyperlink"/>
          </w:rPr>
          <w:t>2020</w:t>
        </w:r>
      </w:hyperlink>
      <w:r>
        <w:t>),.</w:t>
      </w:r>
      <w:r>
        <w:rPr>
          <w:rStyle w:val="FootnoteReference"/>
        </w:rPr>
        <w:footnoteReference w:id="3"/>
      </w:r>
      <w:r>
        <w:t xml:space="preserve"> When input parameters have been corrected for this log-normal bias, the bias correction must also be added to projections. We use a log-normal bias correction factor for all of our case study analyses.</w:t>
      </w:r>
    </w:p>
    <w:p w14:paraId="6424E331" w14:textId="77777777" w:rsidR="00266FBB" w:rsidRDefault="00933094">
      <w:pPr>
        <w:numPr>
          <w:ilvl w:val="0"/>
          <w:numId w:val="42"/>
        </w:numPr>
      </w:pPr>
      <w:r>
        <w:t>Specification of variability in exploitation rates as a function of both variability among years and variability among CUs.</w:t>
      </w:r>
    </w:p>
    <w:p w14:paraId="762CC6E8" w14:textId="77777777" w:rsidR="00266FBB" w:rsidRDefault="00933094">
      <w:r>
        <w:t xml:space="preserve">This appendix describes the samSim model equations and the structure. We focus on providing detailed descriptions of the modeling options used for LRP study cases but include brief mentions of other model extensions already implemented within samSim. samSim includes two population scales, which can be applied to one Conservation Unit (CU) with component spawning populations or one Stock Management Unit (SMU, referred to as Management Unit, MU in the samSim code and this Appendix) with component CUs. For the projection-based LRP analysis two SMUs and their component CUs were used as study cases: the West Coast of Vancouver Island (WCVI) Chinook SMU (with five CUs) and the Interior Fraser Coho Salmon SMU (with three CUs). The following sections in this appendix are organized similarly to the samSim code, for this reason the subheadings of this appendix can be read as pseudo code. The simulation model has two main phases: Model Priming and Projections. The model priming phase recreates data for past years, either by populating objects with observed data or by generating population trends based on input parameters. The projection phase generates data </w:t>
      </w:r>
      <w:r>
        <w:lastRenderedPageBreak/>
        <w:t xml:space="preserve">for future years based on the input data and parameters as well as the user defined scenarios and management procedures. Model indicies are defined in Table ??, model parameters and inputs are defined in Table ?? and the modeled quantities are defined in Table ??. Detailed definitions of the input data and parameters are provided in the repository’s </w:t>
      </w:r>
      <w:hyperlink r:id="rId57" w:anchor="readme">
        <w:r>
          <w:rPr>
            <w:rStyle w:val="Hyperlink"/>
          </w:rPr>
          <w:t>README</w:t>
        </w:r>
      </w:hyperlink>
      <w:r>
        <w:t xml:space="preserve"> file.</w:t>
      </w:r>
    </w:p>
    <w:p w14:paraId="2ED7B901" w14:textId="77777777" w:rsidR="00266FBB" w:rsidRDefault="00933094">
      <w:pPr>
        <w:pStyle w:val="Heading2"/>
      </w:pPr>
      <w:bookmarkStart w:id="597" w:name="model-priming"/>
      <w:r>
        <w:t>8.1</w:t>
      </w:r>
      <w:r>
        <w:tab/>
        <w:t>MODEL PRIMING</w:t>
      </w:r>
      <w:bookmarkEnd w:id="597"/>
    </w:p>
    <w:p w14:paraId="24E1259F" w14:textId="77777777" w:rsidR="00266FBB" w:rsidRDefault="00933094">
      <w:r>
        <w:t>The priming phase, or model initialization, represents the past data for CUs being modeled. It is used to represent true and observed abundances before starting the projection trials. This phase loops over a number of past years (‘nPrime’) and reconstructs recruitment time series for past years. The simulations can be initialized in two ways: with existing recruitment data or with user defined parameters, if recruitment data are not available.</w:t>
      </w:r>
    </w:p>
    <w:p w14:paraId="6C6CF876" w14:textId="77777777" w:rsidR="00266FBB" w:rsidRPr="00E51158" w:rsidRDefault="00933094">
      <w:pPr>
        <w:pStyle w:val="Heading3"/>
        <w:rPr>
          <w:lang w:val="en-US"/>
        </w:rPr>
      </w:pPr>
      <w:bookmarkStart w:id="598" w:name="recruitment-data-are-available"/>
      <w:r w:rsidRPr="00E51158">
        <w:rPr>
          <w:lang w:val="en-US"/>
        </w:rPr>
        <w:t>8.1.1</w:t>
      </w:r>
      <w:r w:rsidRPr="00E51158">
        <w:rPr>
          <w:lang w:val="en-US"/>
        </w:rPr>
        <w:tab/>
        <w:t>Recruitment data are available</w:t>
      </w:r>
      <w:bookmarkEnd w:id="598"/>
    </w:p>
    <w:p w14:paraId="2B84AD72" w14:textId="77777777" w:rsidR="00266FBB" w:rsidRDefault="00933094">
      <w:r>
        <w:t>If spawner-recruitment data are available, the number of initialization years ‘nPrime’ is defined based on the length of the longest CU time series available. The spawners, recruits, catch and exploitation rate objects are populated with the input data. If catch and/or exploitation rate data are not available, those values are set to zero.</w:t>
      </w:r>
    </w:p>
    <w:p w14:paraId="1BFEBB85" w14:textId="77777777" w:rsidR="00266FBB" w:rsidRPr="00E51158" w:rsidRDefault="00933094">
      <w:pPr>
        <w:pStyle w:val="Heading3"/>
        <w:rPr>
          <w:lang w:val="en-US"/>
        </w:rPr>
      </w:pPr>
      <w:bookmarkStart w:id="599" w:name="recruitment-data-are-not-available"/>
      <w:r w:rsidRPr="00E51158">
        <w:rPr>
          <w:lang w:val="en-US"/>
        </w:rPr>
        <w:t>8.1.2</w:t>
      </w:r>
      <w:r w:rsidRPr="00E51158">
        <w:rPr>
          <w:lang w:val="en-US"/>
        </w:rPr>
        <w:tab/>
        <w:t>Recruitment data are not available</w:t>
      </w:r>
      <w:bookmarkEnd w:id="599"/>
    </w:p>
    <w:p w14:paraId="166C8D46" w14:textId="77777777" w:rsidR="00266FBB" w:rsidRDefault="00933094">
      <w:r>
        <w:t>When Recruitment data are not available, the ‘nPrime’ is set to 10 times the maximum age of recruits. The first step on this routine is to retrieve the stock recruitment parameters. The user has the option of providing either one set of values to be used across all trials or many sets of parameter estimates, typically from MCMC samples. If MCMC samples are provided, a different set of parameters is used for each simulation trial.</w:t>
      </w:r>
    </w:p>
    <w:p w14:paraId="5D74737F" w14:textId="77777777" w:rsidR="00266FBB" w:rsidRDefault="00933094">
      <w:pPr>
        <w:pStyle w:val="BodyText"/>
      </w:pPr>
      <w:r>
        <w:t xml:space="preserve">The stock-recruitment parameters can be altered according to the user defined scenarios, e.g., to simulate regime shifts. samSim includes options to adjust the productivity parameter,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the capacity parameter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the recruitment standard deviations, </w:t>
      </w:r>
      <m:oMath>
        <m:sSub>
          <m:sSubPr>
            <m:ctrlPr>
              <w:rPr>
                <w:rFonts w:ascii="Cambria Math" w:hAnsi="Cambria Math"/>
              </w:rPr>
            </m:ctrlPr>
          </m:sSubPr>
          <m:e>
            <m:r>
              <w:rPr>
                <w:rFonts w:ascii="Cambria Math" w:hAnsi="Cambria Math"/>
              </w:rPr>
              <m:t>σ</m:t>
            </m:r>
          </m:e>
          <m:sub>
            <m:r>
              <w:rPr>
                <w:rFonts w:ascii="Cambria Math" w:hAnsi="Cambria Math"/>
              </w:rPr>
              <m:t>i</m:t>
            </m:r>
          </m:sub>
        </m:sSub>
      </m:oMath>
      <w:r>
        <w:t>. The LRP case studies do not include adjustments or changes in productivity over time, therefore we will not describe the parameter adjustment options in this appendix. Recruitment is assumed to be correlated between the CUs, where the variance-covariance matrix is calculated based on CU-specific recruitment variances and the correlation matrix in recruitment residuals specified in an input files.</w:t>
      </w:r>
    </w:p>
    <w:p w14:paraId="577FAA66" w14:textId="77777777" w:rsidR="00266FBB" w:rsidRDefault="00933094">
      <w:pPr>
        <w:pStyle w:val="BodyText"/>
      </w:pPr>
      <w:r>
        <w:t>Once stock-recruitment parameters are defined, the number of spawners is initialized. The number of spawners is set at equilibrium for the first 6 years (the maximum possible number of age classes) and then calculated based on recruitment and exploitation rates in the previous years (Equation (8.1)). If the calculated number of spawners is lower than the user inputted extinction threshold, then the number of spawners is set to zero. Recruitment error is given by a multivariate normal distribution reflecting the recruitment covariance among CUs.</w:t>
      </w:r>
    </w:p>
    <w:p w14:paraId="57B8EE09" w14:textId="77777777" w:rsidR="00266FBB" w:rsidRDefault="00161351">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Se</m:t>
                          </m:r>
                          <m:sSub>
                            <m:sSubPr>
                              <m:ctrlPr>
                                <w:rPr>
                                  <w:rFonts w:ascii="Cambria Math" w:hAnsi="Cambria Math"/>
                                </w:rPr>
                              </m:ctrlPr>
                            </m:sSubPr>
                            <m:e>
                              <m:r>
                                <w:rPr>
                                  <w:rFonts w:ascii="Cambria Math" w:hAnsi="Cambria Math"/>
                                </w:rPr>
                                <m:t>q</m:t>
                              </m:r>
                            </m:e>
                            <m:sub>
                              <m:r>
                                <w:rPr>
                                  <w:rFonts w:ascii="Cambria Math" w:hAnsi="Cambria Math"/>
                                </w:rPr>
                                <m:t>i</m:t>
                              </m:r>
                            </m:sub>
                          </m:sSub>
                        </m:e>
                        <m:e>
                          <m:r>
                            <m:rPr>
                              <m:nor/>
                            </m:rPr>
                            <m:t xml:space="preserve"> if </m:t>
                          </m:r>
                          <m:r>
                            <w:rPr>
                              <w:rFonts w:ascii="Cambria Math" w:hAnsi="Cambria Math"/>
                            </w:rPr>
                            <m:t>y=≤6</m:t>
                          </m:r>
                        </m:e>
                      </m:mr>
                      <m:mr>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⋅(1-</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m:t>
                          </m:r>
                        </m:e>
                        <m:e>
                          <m:r>
                            <m:rPr>
                              <m:nor/>
                            </m:rPr>
                            <m:t xml:space="preserve"> otherwise</m:t>
                          </m:r>
                        </m:e>
                      </m:mr>
                    </m:m>
                  </m:e>
                </m:d>
                <m:r>
                  <w:rPr>
                    <w:rFonts w:ascii="Cambria Math" w:hAnsi="Cambria Math"/>
                  </w:rPr>
                  <m:t>  (8.1)</m:t>
                </m:r>
              </m:e>
            </m:mr>
          </m:m>
        </m:oMath>
      </m:oMathPara>
    </w:p>
    <w:p w14:paraId="6C90A715" w14:textId="77777777" w:rsidR="00266FBB" w:rsidRDefault="00161351">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Se</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  (8.2)</m:t>
                </m:r>
              </m:e>
            </m:mr>
          </m:m>
        </m:oMath>
      </m:oMathPara>
    </w:p>
    <w:p w14:paraId="0466CC57" w14:textId="77777777" w:rsidR="00266FBB" w:rsidRDefault="00933094">
      <w:r>
        <w:t xml:space="preserve">The age structure of the recruitment by brood year is computed following a multivariate logistic error structure based on the long term average age structure for each CU, </w:t>
      </w:r>
      <m:oMath>
        <m:sSub>
          <m:sSubPr>
            <m:ctrlPr>
              <w:rPr>
                <w:rFonts w:ascii="Cambria Math" w:hAnsi="Cambria Math"/>
              </w:rPr>
            </m:ctrlPr>
          </m:sSubPr>
          <m:e>
            <m:bar>
              <m:barPr>
                <m:pos m:val="top"/>
                <m:ctrlPr>
                  <w:rPr>
                    <w:rFonts w:ascii="Cambria Math" w:hAnsi="Cambria Math"/>
                  </w:rPr>
                </m:ctrlPr>
              </m:barPr>
              <m:e>
                <m:r>
                  <w:rPr>
                    <w:rFonts w:ascii="Cambria Math" w:hAnsi="Cambria Math"/>
                  </w:rPr>
                  <m:t>p</m:t>
                </m:r>
              </m:e>
            </m:bar>
          </m:e>
          <m:sub>
            <m:r>
              <w:rPr>
                <w:rFonts w:ascii="Cambria Math" w:hAnsi="Cambria Math"/>
              </w:rPr>
              <m:t>i,j</m:t>
            </m:r>
          </m:sub>
        </m:sSub>
      </m:oMath>
      <w:r>
        <w:t xml:space="preserve"> and the CU-specific variability parameter </w:t>
      </w:r>
      <m:oMath>
        <m:sSub>
          <m:sSubPr>
            <m:ctrlPr>
              <w:rPr>
                <w:rFonts w:ascii="Cambria Math" w:hAnsi="Cambria Math"/>
              </w:rPr>
            </m:ctrlPr>
          </m:sSubPr>
          <m:e>
            <m:r>
              <w:rPr>
                <w:rFonts w:ascii="Cambria Math" w:hAnsi="Cambria Math"/>
              </w:rPr>
              <m:t>τ</m:t>
            </m:r>
          </m:e>
          <m:sub>
            <m:r>
              <w:rPr>
                <w:rFonts w:ascii="Cambria Math" w:hAnsi="Cambria Math"/>
              </w:rPr>
              <m:t>i</m:t>
            </m:r>
          </m:sub>
        </m:sSub>
      </m:oMath>
      <w:r>
        <w:t xml:space="preserve"> (Schnute and Richards </w:t>
      </w:r>
      <w:hyperlink w:anchor="ref-schnuteInfluenceErrorPopulation1995">
        <w:r>
          <w:rPr>
            <w:rStyle w:val="Hyperlink"/>
          </w:rPr>
          <w:t>1995</w:t>
        </w:r>
      </w:hyperlink>
      <w:r>
        <w:t xml:space="preserve">) (Equation (8.3). The age structure error can vary or be held constant among CUs. Calendar year recruitment is then calculated </w:t>
      </w:r>
      <w:r>
        <w:lastRenderedPageBreak/>
        <w:t>after the sixth year of the priming phase. It is the product of the brood year recruitment and the age structure of the recruits  (Equation (8.4).</w:t>
      </w:r>
    </w:p>
    <w:p w14:paraId="76B9D4E2" w14:textId="77777777" w:rsidR="00266FBB" w:rsidRDefault="00161351">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m:t>
                </m:r>
                <m:r>
                  <m:rPr>
                    <m:nor/>
                  </m:rPr>
                  <m:t>Multivariate Logistic</m:t>
                </m:r>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p</m:t>
                        </m:r>
                      </m:e>
                    </m:ba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e>
            </m:mr>
            <m:mr>
              <m:e>
                <m:r>
                  <w:rPr>
                    <w:rFonts w:ascii="Cambria Math" w:hAnsi="Cambria Math"/>
                  </w:rPr>
                  <m:t>  (8.3)</m:t>
                </m:r>
              </m:e>
            </m:mr>
          </m:m>
        </m:oMath>
      </m:oMathPara>
    </w:p>
    <w:p w14:paraId="5228D38B" w14:textId="77777777" w:rsidR="00266FBB" w:rsidRDefault="00161351">
      <m:oMathPara>
        <m:oMathParaPr>
          <m:jc m:val="center"/>
        </m:oMathParaPr>
        <m:oMath>
          <m:m>
            <m:mPr>
              <m:plcHide m:val="1"/>
              <m:mcs>
                <m:mc>
                  <m:mcPr>
                    <m:count m:val="1"/>
                    <m:mcJc m:val="right"/>
                  </m:mcPr>
                </m:mc>
              </m:mcs>
              <m:ctrlPr>
                <w:rPr>
                  <w:rFonts w:ascii="Cambria Math" w:hAnsi="Cambria Math"/>
                </w:rPr>
              </m:ctrlPr>
            </m:mPr>
            <m:mr>
              <m:e>
                <m:r>
                  <m:rPr>
                    <m:nor/>
                  </m:rPr>
                  <m:t>if y&gt;6</m:t>
                </m:r>
              </m:e>
            </m:mr>
            <m:mr>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y-j,i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y-j,i,j</m:t>
                    </m:r>
                  </m:sub>
                </m:sSub>
                <m:r>
                  <w:rPr>
                    <w:rFonts w:ascii="Cambria Math" w:hAnsi="Cambria Math"/>
                  </w:rPr>
                  <m:t>)  (8.4)</m:t>
                </m:r>
              </m:e>
            </m:mr>
          </m:m>
        </m:oMath>
      </m:oMathPara>
    </w:p>
    <w:p w14:paraId="034855A4" w14:textId="77777777" w:rsidR="00266FBB" w:rsidRDefault="00933094">
      <w:r>
        <w:t xml:space="preserve">The computation of brood year recruitment follows the recruitment curve of choice. For the LRP version of samSim, three options for the recruitment curve are available: a simple Ricker curve (equation (8.5) when </w:t>
      </w:r>
      <m:oMath>
        <m:r>
          <w:rPr>
            <w:rFonts w:ascii="Cambria Math" w:hAnsi="Cambria Math"/>
          </w:rPr>
          <m:t>ρ=0</m:t>
        </m:r>
      </m:oMath>
      <w:r>
        <w:t>), Ricker curve with temporal autocorrelation in recruitment error (equation (8.5)), and Ricker curve with a smolt-to-adult marine survival covariate (Equations (8.7) and (8.8), also described in Chapter 3). Recruitment error is assumed to be correlated among CUs for all versions of the Ricker curve. Random recruitment deviates can be generated with multivariate t or multivariate normal distributions, that can be symmetric or skewed. The study cases used in this report all assume that recruitment deviates come from a symmetrical multivariate normal distribution (Equation (8.6)).</w:t>
      </w:r>
    </w:p>
    <w:p w14:paraId="090A1567" w14:textId="77777777" w:rsidR="00266FBB" w:rsidRDefault="0016135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αi-βi⋅</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y,i</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num>
                      <m:den>
                        <m:r>
                          <w:rPr>
                            <w:rFonts w:ascii="Cambria Math" w:hAnsi="Cambria Math"/>
                          </w:rPr>
                          <m:t>2</m:t>
                        </m:r>
                      </m:den>
                    </m:f>
                  </m:sup>
                </m:sSup>
              </m:e>
            </m:mr>
            <m:mr>
              <m:e/>
              <m:e>
                <m:r>
                  <w:rPr>
                    <w:rFonts w:ascii="Cambria Math" w:hAnsi="Cambria Math"/>
                  </w:rPr>
                  <m:t>  (8.5)</m:t>
                </m:r>
              </m:e>
            </m:mr>
          </m:m>
        </m:oMath>
      </m:oMathPara>
    </w:p>
    <w:p w14:paraId="62E3B2F6" w14:textId="77777777" w:rsidR="00266FBB" w:rsidRDefault="00161351">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y,i</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y,i</m:t>
                              </m:r>
                            </m:sub>
                          </m:sSub>
                        </m:e>
                        <m:e>
                          <m:r>
                            <m:rPr>
                              <m:nor/>
                            </m:rPr>
                            <m:t xml:space="preserve">if </m:t>
                          </m:r>
                          <m:r>
                            <w:rPr>
                              <w:rFonts w:ascii="Cambria Math" w:hAnsi="Cambria Math"/>
                            </w:rPr>
                            <m:t>y=1</m:t>
                          </m:r>
                        </m:e>
                      </m:mr>
                      <m:mr>
                        <m:e>
                          <m:sSub>
                            <m:sSubPr>
                              <m:ctrlPr>
                                <w:rPr>
                                  <w:rFonts w:ascii="Cambria Math" w:hAnsi="Cambria Math"/>
                                </w:rPr>
                              </m:ctrlPr>
                            </m:sSubPr>
                            <m:e>
                              <m:r>
                                <w:rPr>
                                  <w:rFonts w:ascii="Cambria Math" w:hAnsi="Cambria Math"/>
                                </w:rPr>
                                <m:t>w</m:t>
                              </m:r>
                            </m:e>
                            <m:sub>
                              <m:r>
                                <w:rPr>
                                  <w:rFonts w:ascii="Cambria Math" w:hAnsi="Cambria Math"/>
                                </w:rPr>
                                <m:t>y-1,i</m:t>
                              </m:r>
                            </m:sub>
                          </m:sSub>
                          <m:r>
                            <w:rPr>
                              <w:rFonts w:ascii="Cambria Math" w:hAnsi="Cambria Math"/>
                            </w:rPr>
                            <m:t>*ρ+</m:t>
                          </m:r>
                          <m:sSub>
                            <m:sSubPr>
                              <m:ctrlPr>
                                <w:rPr>
                                  <w:rFonts w:ascii="Cambria Math" w:hAnsi="Cambria Math"/>
                                </w:rPr>
                              </m:ctrlPr>
                            </m:sSubPr>
                            <m:e>
                              <m:r>
                                <w:rPr>
                                  <w:rFonts w:ascii="Cambria Math" w:hAnsi="Cambria Math"/>
                                </w:rPr>
                                <m:t>v</m:t>
                              </m:r>
                            </m:e>
                            <m:sub>
                              <m:r>
                                <w:rPr>
                                  <w:rFonts w:ascii="Cambria Math" w:hAnsi="Cambria Math"/>
                                </w:rPr>
                                <m:t>y,i</m:t>
                              </m:r>
                            </m:sub>
                          </m:sSub>
                        </m:e>
                        <m:e>
                          <m:r>
                            <m:rPr>
                              <m:nor/>
                            </m:rPr>
                            <m:t xml:space="preserve">if </m:t>
                          </m:r>
                          <m:r>
                            <w:rPr>
                              <w:rFonts w:ascii="Cambria Math" w:hAnsi="Cambria Math"/>
                            </w:rPr>
                            <m:t>y&gt;1</m:t>
                          </m:r>
                        </m:e>
                      </m:mr>
                    </m:m>
                  </m:e>
                </m:d>
              </m:e>
            </m:mr>
          </m:m>
        </m:oMath>
      </m:oMathPara>
    </w:p>
    <w:p w14:paraId="54556E15" w14:textId="77777777" w:rsidR="00266FBB" w:rsidRDefault="00161351">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y,i</m:t>
                    </m:r>
                  </m:sub>
                </m:sSub>
                <m:r>
                  <w:rPr>
                    <w:rFonts w:ascii="Cambria Math" w:hAnsi="Cambria Math"/>
                  </w:rPr>
                  <m:t>∼N(μ=0,covMat)  (8.6)</m:t>
                </m:r>
              </m:e>
            </m:mr>
          </m:m>
        </m:oMath>
      </m:oMathPara>
    </w:p>
    <w:p w14:paraId="6C6D0DAB"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y,i,j</m:t>
                    </m:r>
                  </m:sub>
                </m:sSub>
              </m:e>
              <m:e>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y,j</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y,i</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num>
                      <m:den>
                        <m:r>
                          <w:rPr>
                            <w:rFonts w:ascii="Cambria Math" w:hAnsi="Cambria Math"/>
                          </w:rPr>
                          <m:t>2</m:t>
                        </m:r>
                      </m:den>
                    </m:f>
                  </m:sup>
                </m:sSup>
                <m:r>
                  <w:rPr>
                    <w:rFonts w:ascii="Cambria Math" w:hAnsi="Cambria Math"/>
                  </w:rPr>
                  <m:t>  (8.7)</m:t>
                </m:r>
              </m:e>
            </m:mr>
          </m:m>
        </m:oMath>
      </m:oMathPara>
    </w:p>
    <w:p w14:paraId="2EB2447F"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y,i</m:t>
                    </m:r>
                  </m:sub>
                </m:sSub>
              </m:e>
              <m:e>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R</m:t>
                    </m:r>
                  </m:e>
                </m:nary>
                <m:sSub>
                  <m:sSubPr>
                    <m:ctrlPr>
                      <w:rPr>
                        <w:rFonts w:ascii="Cambria Math" w:hAnsi="Cambria Math"/>
                      </w:rPr>
                    </m:ctrlPr>
                  </m:sSubPr>
                  <m:e>
                    <m:r>
                      <w:rPr>
                        <w:rFonts w:ascii="Cambria Math" w:hAnsi="Cambria Math"/>
                      </w:rPr>
                      <m:t>a</m:t>
                    </m:r>
                  </m:e>
                  <m:sub>
                    <m:r>
                      <w:rPr>
                        <w:rFonts w:ascii="Cambria Math" w:hAnsi="Cambria Math"/>
                      </w:rPr>
                      <m:t>y,i,j</m:t>
                    </m:r>
                  </m:sub>
                </m:sSub>
                <m:r>
                  <w:rPr>
                    <w:rFonts w:ascii="Cambria Math" w:hAnsi="Cambria Math"/>
                  </w:rPr>
                  <m:t>  (8.8)</m:t>
                </m:r>
              </m:e>
            </m:mr>
          </m:m>
        </m:oMath>
      </m:oMathPara>
    </w:p>
    <w:p w14:paraId="07FA7ADB" w14:textId="77777777" w:rsidR="00266FBB" w:rsidRDefault="00933094">
      <w:r>
        <w:t xml:space="preserve">For the Ricker model with the marine survival covariate, the covariates for each calendar year are generated following a normal distribution with user defined mean and variance (Equation (8.10)). The distribution of survival covariates is truncated between maximum and minimum values provided in the input files. The brood year survival covariates, </w:t>
      </w:r>
      <m:oMath>
        <m:r>
          <w:rPr>
            <w:rFonts w:ascii="Cambria Math" w:hAnsi="Cambria Math"/>
          </w:rPr>
          <m:t>Sur</m:t>
        </m:r>
        <m:sSub>
          <m:sSubPr>
            <m:ctrlPr>
              <w:rPr>
                <w:rFonts w:ascii="Cambria Math" w:hAnsi="Cambria Math"/>
              </w:rPr>
            </m:ctrlPr>
          </m:sSubPr>
          <m:e>
            <m:r>
              <w:rPr>
                <w:rFonts w:ascii="Cambria Math" w:hAnsi="Cambria Math"/>
              </w:rPr>
              <m:t>v</m:t>
            </m:r>
          </m:e>
          <m:sub>
            <m:r>
              <w:rPr>
                <w:rFonts w:ascii="Cambria Math" w:hAnsi="Cambria Math"/>
              </w:rPr>
              <m:t>y,j</m:t>
            </m:r>
          </m:sub>
        </m:sSub>
      </m:oMath>
      <w:r>
        <w:t>, are currently populated following the dominant life history types from Interior Fraser Coho. For that stock, fish with a 3-year life cycle differ from those with a 4-year life cycle in the number of years spent in freshwater as juveniles, i.e., 18 months vs 30 months; both life cycles spend 18 months at sea before returning to spawn. Fish with a 2-year life cycle spend 18 months in the freshwater environment and only 6 months at sea before returning as jacks. This life history results in the survival covariate being lagged by one year for ages 2 and 3 Equation (8.9)). The exception is the first two years of the priming loop, when no lag is applied to the covariates.</w:t>
      </w:r>
    </w:p>
    <w:p w14:paraId="2F47D84F" w14:textId="77777777" w:rsidR="00266FBB" w:rsidRDefault="00161351">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y,j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y-1</m:t>
                              </m:r>
                            </m:sub>
                          </m:sSub>
                        </m:e>
                        <m:e>
                          <m:r>
                            <m:rPr>
                              <m:nor/>
                            </m:rPr>
                            <m:t xml:space="preserve">if </m:t>
                          </m:r>
                          <m:r>
                            <w:rPr>
                              <w:rFonts w:ascii="Cambria Math" w:hAnsi="Cambria Math"/>
                            </w:rPr>
                            <m:t>j≤3</m:t>
                          </m:r>
                        </m:e>
                      </m:m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m:t>
                              </m:r>
                            </m:sub>
                          </m:sSub>
                        </m:e>
                        <m:e>
                          <m:r>
                            <m:rPr>
                              <m:nor/>
                            </m:rPr>
                            <m:t>otherwise</m:t>
                          </m:r>
                        </m:e>
                      </m:mr>
                    </m:m>
                  </m:e>
                </m:d>
                <m:r>
                  <w:rPr>
                    <w:rFonts w:ascii="Cambria Math" w:hAnsi="Cambria Math"/>
                  </w:rPr>
                  <m:t>  (8.9)</m:t>
                </m:r>
              </m:e>
            </m:mr>
          </m:m>
        </m:oMath>
      </m:oMathPara>
    </w:p>
    <w:p w14:paraId="724223BD"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m:t>
                    </m:r>
                  </m:sub>
                </m:sSub>
              </m:e>
              <m:e>
                <m:r>
                  <w:rPr>
                    <w:rFonts w:ascii="Cambria Math" w:hAnsi="Cambria Math"/>
                  </w:rPr>
                  <m:t>=ws</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σ</m:t>
                            </m:r>
                          </m:e>
                          <m:sub>
                            <m:r>
                              <w:rPr>
                                <w:rFonts w:ascii="Cambria Math" w:hAnsi="Cambria Math"/>
                              </w:rPr>
                              <m:t>sv</m:t>
                            </m:r>
                          </m:sub>
                        </m:sSub>
                      </m:e>
                      <m:sup>
                        <m:r>
                          <w:rPr>
                            <w:rFonts w:ascii="Cambria Math" w:hAnsi="Cambria Math"/>
                          </w:rPr>
                          <m:t>2</m:t>
                        </m:r>
                      </m:sup>
                    </m:sSup>
                  </m:num>
                  <m:den>
                    <m:r>
                      <w:rPr>
                        <w:rFonts w:ascii="Cambria Math" w:hAnsi="Cambria Math"/>
                      </w:rPr>
                      <m:t>2</m:t>
                    </m:r>
                  </m:den>
                </m:f>
              </m:e>
            </m:mr>
            <m:mr>
              <m:e>
                <m:r>
                  <w:rPr>
                    <w:rFonts w:ascii="Cambria Math" w:hAnsi="Cambria Math"/>
                  </w:rPr>
                  <m:t>ws</m:t>
                </m:r>
                <m:sSub>
                  <m:sSubPr>
                    <m:ctrlPr>
                      <w:rPr>
                        <w:rFonts w:ascii="Cambria Math" w:hAnsi="Cambria Math"/>
                      </w:rPr>
                    </m:ctrlPr>
                  </m:sSubPr>
                  <m:e>
                    <m:r>
                      <w:rPr>
                        <w:rFonts w:ascii="Cambria Math" w:hAnsi="Cambria Math"/>
                      </w:rPr>
                      <m:t>v</m:t>
                    </m:r>
                  </m:e>
                  <m:sub>
                    <m:r>
                      <w:rPr>
                        <w:rFonts w:ascii="Cambria Math" w:hAnsi="Cambria Math"/>
                      </w:rPr>
                      <m:t>y</m:t>
                    </m:r>
                  </m:sub>
                </m:sSub>
              </m:e>
              <m:e>
                <m:r>
                  <w:rPr>
                    <w:rFonts w:ascii="Cambria Math" w:hAnsi="Cambria Math"/>
                  </w:rPr>
                  <m:t>∼N(</m:t>
                </m:r>
                <m:bar>
                  <m:barPr>
                    <m:pos m:val="top"/>
                    <m:ctrlPr>
                      <w:rPr>
                        <w:rFonts w:ascii="Cambria Math" w:hAnsi="Cambria Math"/>
                      </w:rPr>
                    </m:ctrlPr>
                  </m:barPr>
                  <m:e>
                    <m:r>
                      <w:rPr>
                        <w:rFonts w:ascii="Cambria Math" w:hAnsi="Cambria Math"/>
                      </w:rPr>
                      <m:t>sv</m:t>
                    </m:r>
                  </m:e>
                </m:ba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sv</m:t>
                    </m:r>
                  </m:sub>
                </m:sSub>
                <m:r>
                  <w:rPr>
                    <w:rFonts w:ascii="Cambria Math" w:hAnsi="Cambria Math"/>
                  </w:rPr>
                  <m:t>)  (8.10)</m:t>
                </m:r>
              </m:e>
            </m:mr>
          </m:m>
        </m:oMath>
      </m:oMathPara>
    </w:p>
    <w:p w14:paraId="6E621014" w14:textId="77777777" w:rsidR="00266FBB" w:rsidRDefault="00933094">
      <w:r>
        <w:lastRenderedPageBreak/>
        <w:t xml:space="preserve">Recruitment numbers produced with either formulation of the Ricker model are capped. The default maximum recruitment value is </w:t>
      </w:r>
      <m:oMath>
        <m:r>
          <w:rPr>
            <w:rFonts w:ascii="Cambria Math" w:hAnsi="Cambria Math"/>
          </w:rPr>
          <m:t>3⋅</m:t>
        </m:r>
        <m:sSub>
          <m:sSubPr>
            <m:ctrlPr>
              <w:rPr>
                <w:rFonts w:ascii="Cambria Math" w:hAnsi="Cambria Math"/>
              </w:rPr>
            </m:ctrlPr>
          </m:sSubPr>
          <m:e>
            <m:r>
              <w:rPr>
                <w:rFonts w:ascii="Cambria Math" w:hAnsi="Cambria Math"/>
              </w:rPr>
              <m:t>S</m:t>
            </m:r>
          </m:e>
          <m:sub>
            <m:r>
              <w:rPr>
                <w:rFonts w:ascii="Cambria Math" w:hAnsi="Cambria Math"/>
              </w:rPr>
              <m:t>eq</m:t>
            </m:r>
          </m:sub>
        </m:sSub>
      </m:oMath>
      <w:r>
        <w:t xml:space="preserve">, but the scalar can be modified by the user via the </w:t>
      </w:r>
      <m:oMath>
        <m:r>
          <w:rPr>
            <w:rFonts w:ascii="Cambria Math" w:hAnsi="Cambria Math"/>
          </w:rPr>
          <m:t>Υ</m:t>
        </m:r>
      </m:oMath>
      <w:r>
        <w:t xml:space="preserve"> variable (Equation (8.11)). In addition, if the generated recruitment is lower than the user defined extinction threshold, then recruitment is set to zero.</w:t>
      </w:r>
    </w:p>
    <w:p w14:paraId="430FCA5F" w14:textId="77777777" w:rsidR="00266FBB" w:rsidRDefault="00161351">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y,i</m:t>
                    </m:r>
                  </m:sub>
                </m:sSub>
                <m: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y,i</m:t>
                    </m:r>
                  </m:sub>
                </m:sSub>
                <m:r>
                  <w:rPr>
                    <w:rFonts w:ascii="Cambria Math" w:hAnsi="Cambria Math"/>
                  </w:rPr>
                  <m:t>,Υ⋅Se</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)  (8.11)</m:t>
                </m:r>
              </m:e>
            </m:mr>
          </m:m>
        </m:oMath>
      </m:oMathPara>
    </w:p>
    <w:p w14:paraId="4FD38922" w14:textId="77777777" w:rsidR="00266FBB" w:rsidRDefault="00933094">
      <w:r>
        <w:t>Although in our implementation of samSim for Interior Fraser Coho with marine survival covariate, data were used to prime the model, equations for simulating dynamics during this period are provided here for completeness. The equations for simulating population dynamics are also used in the projection phase of the model (see below).</w:t>
      </w:r>
    </w:p>
    <w:p w14:paraId="0140C967" w14:textId="77777777" w:rsidR="00266FBB" w:rsidRPr="00E51158" w:rsidRDefault="00933094">
      <w:pPr>
        <w:pStyle w:val="Heading3"/>
        <w:rPr>
          <w:lang w:val="en-US"/>
        </w:rPr>
      </w:pPr>
      <w:bookmarkStart w:id="600" w:name="X074ab79ef0893de71426ebdc93129958be2e322"/>
      <w:r w:rsidRPr="00E51158">
        <w:rPr>
          <w:lang w:val="en-US"/>
        </w:rPr>
        <w:t>8.1.3</w:t>
      </w:r>
      <w:r w:rsidRPr="00E51158">
        <w:rPr>
          <w:lang w:val="en-US"/>
        </w:rPr>
        <w:tab/>
        <w:t>Compute management quantities and benchmarks</w:t>
      </w:r>
      <w:bookmarkEnd w:id="600"/>
    </w:p>
    <w:p w14:paraId="2D7B250C" w14:textId="77777777" w:rsidR="00266FBB" w:rsidRDefault="00933094">
      <w:r>
        <w:t xml:space="preserve">In the priming loop, the management quantities and benchmarks are only calculated in the last two generations. The management benchmarks are calculated according to three options: “stockRecruit”, “percentile” and “habitat”. samSim has the capability of estimating management quantities and benchmarks on a yearly basis, relying on the data obtained from the beginning of the time series to the current simulation year. However for the purpose of the LRP study cases, time invariant management benchmarks were used. For this reason we omit the time index, </w:t>
      </w:r>
      <m:oMath>
        <m:r>
          <w:rPr>
            <w:rFonts w:ascii="Cambria Math" w:hAnsi="Cambria Math"/>
          </w:rPr>
          <m:t>y</m:t>
        </m:r>
      </m:oMath>
      <w:r>
        <w:t>, from the notation used for the management quantities.</w:t>
      </w:r>
    </w:p>
    <w:p w14:paraId="684912C7" w14:textId="77777777" w:rsidR="00266FBB" w:rsidRDefault="00933094">
      <w:pPr>
        <w:pStyle w:val="BodyText"/>
      </w:pPr>
      <w:r>
        <w:t xml:space="preserve">If the “stockRecruit” option is used, the management quantities are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and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calculated based on the stock-recruitment parameters. When the model with the survival covariate is used, the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parameter is modified to incorporate the survival component (Equation (8.12)). In order to keep the management benchmarks constant through time, the long term average of the survival covariate is used.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calculated following the explicit solution provided by Scheuerell (</w:t>
      </w:r>
      <w:hyperlink w:anchor="Xc42d04c48da523ac8df8573b3cd717b3dd480a5">
        <w:r>
          <w:rPr>
            <w:rStyle w:val="Hyperlink"/>
          </w:rPr>
          <w:t>2016</w:t>
        </w:r>
      </w:hyperlink>
      <w:r>
        <w:t xml:space="preserve">) using the Lambert W function (Equation (8.13)).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estimated by solving Equation (8.14) numerically, as described by Holt et al. (</w:t>
      </w:r>
      <w:hyperlink w:anchor="ref-holtIndicatorsStatusBenchmarks2009a">
        <w:r>
          <w:rPr>
            <w:rStyle w:val="Hyperlink"/>
          </w:rPr>
          <w:t>2009</w:t>
        </w:r>
      </w:hyperlink>
      <w:r>
        <w:t xml:space="preserve">). The lower benchmark is set to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and the upper benchmark is set to 80% of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w:t>
      </w:r>
    </w:p>
    <w:p w14:paraId="56624454" w14:textId="77777777" w:rsidR="00266FBB" w:rsidRDefault="00161351">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sSup>
                      <m:sSupPr>
                        <m:ctrlPr>
                          <w:rPr>
                            <w:rFonts w:ascii="Cambria Math" w:hAnsi="Cambria Math"/>
                          </w:rPr>
                        </m:ctrlPr>
                      </m:sSupPr>
                      <m:e>
                        <m:r>
                          <w:rPr>
                            <w:rFonts w:ascii="Cambria Math" w:hAnsi="Cambria Math"/>
                          </w:rPr>
                          <m:t>α</m:t>
                        </m:r>
                      </m:e>
                      <m:sup>
                        <m:r>
                          <w:rPr>
                            <w:rFonts w:ascii="Cambria Math" w:hAnsi="Cambria Math"/>
                          </w:rPr>
                          <m:t>'</m:t>
                        </m:r>
                      </m:sup>
                    </m:sSup>
                  </m:e>
                  <m:sub>
                    <m:r>
                      <w:rPr>
                        <w:rFonts w:ascii="Cambria Math" w:hAnsi="Cambria Math"/>
                      </w:rPr>
                      <m:t>i</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sv</m:t>
                              </m:r>
                            </m:e>
                          </m:bar>
                        </m:e>
                        <m:e>
                          <m:r>
                            <m:rPr>
                              <m:nor/>
                            </m:rPr>
                            <m:t>for Ricker with survival</m:t>
                          </m:r>
                        </m:e>
                      </m:mr>
                      <m:mr>
                        <m:e>
                          <m:sSub>
                            <m:sSubPr>
                              <m:ctrlPr>
                                <w:rPr>
                                  <w:rFonts w:ascii="Cambria Math" w:hAnsi="Cambria Math"/>
                                </w:rPr>
                              </m:ctrlPr>
                            </m:sSubPr>
                            <m:e>
                              <m:r>
                                <w:rPr>
                                  <w:rFonts w:ascii="Cambria Math" w:hAnsi="Cambria Math"/>
                                </w:rPr>
                                <m:t>α</m:t>
                              </m:r>
                            </m:e>
                            <m:sub>
                              <m:r>
                                <w:rPr>
                                  <w:rFonts w:ascii="Cambria Math" w:hAnsi="Cambria Math"/>
                                </w:rPr>
                                <m:t>i</m:t>
                              </m:r>
                            </m:sub>
                          </m:sSub>
                        </m:e>
                        <m:e>
                          <m:r>
                            <m:rPr>
                              <m:nor/>
                            </m:rPr>
                            <m:t>for simple Ricker</m:t>
                          </m:r>
                        </m:e>
                      </m:mr>
                    </m:m>
                  </m:e>
                </m:d>
                <m:r>
                  <w:rPr>
                    <w:rFonts w:ascii="Cambria Math" w:hAnsi="Cambria Math"/>
                  </w:rPr>
                  <m:t>  (8.12)</m:t>
                </m:r>
              </m:e>
            </m:mr>
          </m:m>
        </m:oMath>
      </m:oMathPara>
    </w:p>
    <w:p w14:paraId="12E43F8F"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e>
              <m:e>
                <m:r>
                  <w:rPr>
                    <w:rFonts w:ascii="Cambria Math" w:hAnsi="Cambria Math"/>
                  </w:rPr>
                  <m:t>=</m:t>
                </m:r>
                <m:f>
                  <m:fPr>
                    <m:ctrlPr>
                      <w:rPr>
                        <w:rFonts w:ascii="Cambria Math" w:hAnsi="Cambria Math"/>
                      </w:rPr>
                    </m:ctrlPr>
                  </m:fPr>
                  <m:num>
                    <m:r>
                      <w:rPr>
                        <w:rFonts w:ascii="Cambria Math" w:hAnsi="Cambria Math"/>
                      </w:rPr>
                      <m:t>1-W(</m:t>
                    </m:r>
                    <m:sSup>
                      <m:sSupPr>
                        <m:ctrlPr>
                          <w:rPr>
                            <w:rFonts w:ascii="Cambria Math" w:hAnsi="Cambria Math"/>
                          </w:rPr>
                        </m:ctrlPr>
                      </m:sSupPr>
                      <m:e>
                        <m:r>
                          <w:rPr>
                            <w:rFonts w:ascii="Cambria Math" w:hAnsi="Cambria Math"/>
                          </w:rPr>
                          <m:t>e</m:t>
                        </m:r>
                      </m:e>
                      <m:sup>
                        <m:r>
                          <w:rPr>
                            <w:rFonts w:ascii="Cambria Math" w:hAnsi="Cambria Math"/>
                          </w:rPr>
                          <m:t>1-</m:t>
                        </m:r>
                        <m:sSub>
                          <m:sSubPr>
                            <m:ctrlPr>
                              <w:rPr>
                                <w:rFonts w:ascii="Cambria Math" w:hAnsi="Cambria Math"/>
                              </w:rPr>
                            </m:ctrlPr>
                          </m:sSubPr>
                          <m:e>
                            <m:sSup>
                              <m:sSupPr>
                                <m:ctrlPr>
                                  <w:rPr>
                                    <w:rFonts w:ascii="Cambria Math" w:hAnsi="Cambria Math"/>
                                  </w:rPr>
                                </m:ctrlPr>
                              </m:sSupPr>
                              <m:e>
                                <m:r>
                                  <w:rPr>
                                    <w:rFonts w:ascii="Cambria Math" w:hAnsi="Cambria Math"/>
                                  </w:rPr>
                                  <m:t>α</m:t>
                                </m:r>
                              </m:e>
                              <m:sup>
                                <m:r>
                                  <w:rPr>
                                    <w:rFonts w:ascii="Cambria Math" w:hAnsi="Cambria Math"/>
                                  </w:rPr>
                                  <m:t>'</m:t>
                                </m:r>
                              </m:sup>
                            </m:sSup>
                          </m:e>
                          <m:sub>
                            <m:r>
                              <w:rPr>
                                <w:rFonts w:ascii="Cambria Math" w:hAnsi="Cambria Math"/>
                              </w:rPr>
                              <m:t>i</m:t>
                            </m:r>
                          </m:sub>
                        </m:sSub>
                      </m:sup>
                    </m:sSup>
                    <m:r>
                      <w:rPr>
                        <w:rFonts w:ascii="Cambria Math" w:hAnsi="Cambria Math"/>
                      </w:rPr>
                      <m:t>)</m:t>
                    </m:r>
                  </m:num>
                  <m:den>
                    <m:sSub>
                      <m:sSubPr>
                        <m:ctrlPr>
                          <w:rPr>
                            <w:rFonts w:ascii="Cambria Math" w:hAnsi="Cambria Math"/>
                          </w:rPr>
                        </m:ctrlPr>
                      </m:sSubPr>
                      <m:e>
                        <m:r>
                          <w:rPr>
                            <w:rFonts w:ascii="Cambria Math" w:hAnsi="Cambria Math"/>
                          </w:rPr>
                          <m:t>β</m:t>
                        </m:r>
                      </m:e>
                      <m:sub>
                        <m:r>
                          <w:rPr>
                            <w:rFonts w:ascii="Cambria Math" w:hAnsi="Cambria Math"/>
                          </w:rPr>
                          <m:t>i</m:t>
                        </m:r>
                      </m:sub>
                    </m:sSub>
                  </m:den>
                </m:f>
                <m:r>
                  <w:rPr>
                    <w:rFonts w:ascii="Cambria Math" w:hAnsi="Cambria Math"/>
                  </w:rPr>
                  <m:t>  (8.13)</m:t>
                </m:r>
              </m:e>
            </m:mr>
          </m:m>
        </m:oMath>
      </m:oMathPara>
    </w:p>
    <w:p w14:paraId="5966F9C9" w14:textId="77777777" w:rsidR="00266FBB" w:rsidRDefault="00161351">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sSup>
                          <m:sSupPr>
                            <m:ctrlPr>
                              <w:rPr>
                                <w:rFonts w:ascii="Cambria Math" w:hAnsi="Cambria Math"/>
                              </w:rPr>
                            </m:ctrlPr>
                          </m:sSupPr>
                          <m:e>
                            <m:r>
                              <w:rPr>
                                <w:rFonts w:ascii="Cambria Math" w:hAnsi="Cambria Math"/>
                              </w:rPr>
                              <m:t>α</m:t>
                            </m:r>
                          </m:e>
                          <m:sup>
                            <m:r>
                              <w:rPr>
                                <w:rFonts w:ascii="Cambria Math" w:hAnsi="Cambria Math"/>
                              </w:rPr>
                              <m:t>'</m:t>
                            </m:r>
                          </m:sup>
                        </m:sSup>
                      </m:e>
                      <m:sub>
                        <m:r>
                          <w:rPr>
                            <w:rFonts w:ascii="Cambria Math" w:hAnsi="Cambria Math"/>
                          </w:rPr>
                          <m:t>i</m:t>
                        </m:r>
                      </m:sub>
                    </m:sSub>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β</m:t>
                                </m:r>
                              </m:e>
                              <m:sub>
                                <m:r>
                                  <w:rPr>
                                    <w:rFonts w:ascii="Cambria Math" w:hAnsi="Cambria Math"/>
                                  </w:rPr>
                                  <m:t>i</m:t>
                                </m:r>
                              </m:sub>
                            </m:sSub>
                          </m:den>
                        </m:f>
                      </m:e>
                    </m:d>
                  </m:sup>
                </m:sSup>
                <m:r>
                  <w:rPr>
                    <w:rFonts w:ascii="Cambria Math" w:hAnsi="Cambria Math"/>
                  </w:rPr>
                  <m:t>  (8.14)</m:t>
                </m:r>
              </m:e>
            </m:mr>
          </m:m>
        </m:oMath>
      </m:oMathPara>
    </w:p>
    <w:p w14:paraId="5E896DA2" w14:textId="77777777" w:rsidR="00266FBB" w:rsidRDefault="00933094">
      <w:r>
        <w:t>If the “percentile” benchmark option is chosen, the upper benchmark is set to the 50</w:t>
      </w:r>
      <w:r>
        <w:rPr>
          <w:vertAlign w:val="superscript"/>
        </w:rPr>
        <w:t>th</w:t>
      </w:r>
      <w:r>
        <w:t xml:space="preserve"> percentile of historical spawners (</w:t>
      </w:r>
      <m:oMath>
        <m:sSub>
          <m:sSubPr>
            <m:ctrlPr>
              <w:rPr>
                <w:rFonts w:ascii="Cambria Math" w:hAnsi="Cambria Math"/>
              </w:rPr>
            </m:ctrlPr>
          </m:sSubPr>
          <m:e>
            <m:r>
              <w:rPr>
                <w:rFonts w:ascii="Cambria Math" w:hAnsi="Cambria Math"/>
              </w:rPr>
              <m:t>S</m:t>
            </m:r>
          </m:e>
          <m:sub>
            <m:r>
              <w:rPr>
                <w:rFonts w:ascii="Cambria Math" w:hAnsi="Cambria Math"/>
              </w:rPr>
              <m:t>1:y,i</m:t>
            </m:r>
          </m:sub>
        </m:sSub>
      </m:oMath>
      <w:r>
        <w:t>). The lower benchmark is set to the 25</w:t>
      </w:r>
      <w:r>
        <w:rPr>
          <w:vertAlign w:val="superscript"/>
        </w:rPr>
        <w:t>th</w:t>
      </w:r>
      <w:r>
        <w:t xml:space="preserve"> percentile of historical spawners. Note, percentile-based benchmarks were not implemented in our case studies for projection-based LRPs. Future applications could vary the percentiles used as lower and upper benchmarks as recommended in Holt et al. (</w:t>
      </w:r>
      <w:hyperlink w:anchor="X3b081672c1abb3cf386e8d680f27c38edd8b66f">
        <w:r>
          <w:rPr>
            <w:rStyle w:val="Hyperlink"/>
          </w:rPr>
          <w:t>2018</w:t>
        </w:r>
      </w:hyperlink>
      <w:r>
        <w:t>). If the “habitat” benchmark option is chosen, the benchmarks are computed using the same approach as in the “stockRecruit” option. The difference is in the origin of the stock recruit parameters, i.e., from the habitat model instead of spawner-recruitment curve.</w:t>
      </w:r>
    </w:p>
    <w:p w14:paraId="593FC2FB" w14:textId="77777777" w:rsidR="00266FBB" w:rsidRPr="00E51158" w:rsidRDefault="00933094">
      <w:pPr>
        <w:pStyle w:val="Heading3"/>
        <w:rPr>
          <w:lang w:val="en-US"/>
        </w:rPr>
      </w:pPr>
      <w:bookmarkStart w:id="601" w:name="infill-missing-data"/>
      <w:r w:rsidRPr="00E51158">
        <w:rPr>
          <w:lang w:val="en-US"/>
        </w:rPr>
        <w:t>8.1.4</w:t>
      </w:r>
      <w:r w:rsidRPr="00E51158">
        <w:rPr>
          <w:lang w:val="en-US"/>
        </w:rPr>
        <w:tab/>
        <w:t>Infill missing data</w:t>
      </w:r>
      <w:bookmarkEnd w:id="601"/>
    </w:p>
    <w:p w14:paraId="7E27FCEF" w14:textId="77777777" w:rsidR="00266FBB" w:rsidRDefault="00933094">
      <w:r>
        <w:t xml:space="preserve">The last step of the model priming is infilling, which is only relevant if stock recruitment data are available and there are gaps in the last 12 years of the time series. Any gaps in the last 12 years of the Spawners and Recruits time series are infilled with a geometric mean of the entire priming period. In the priming phase, we assume that all variables are known without error, </w:t>
      </w:r>
      <w:r>
        <w:lastRenderedPageBreak/>
        <w:t>therefore all observations are set to the true simulation values, i.e., no observation error is added.</w:t>
      </w:r>
    </w:p>
    <w:p w14:paraId="5F1F504A" w14:textId="77777777" w:rsidR="00266FBB" w:rsidRDefault="00933094">
      <w:pPr>
        <w:pStyle w:val="Heading2"/>
      </w:pPr>
      <w:bookmarkStart w:id="602" w:name="model-projections"/>
      <w:r>
        <w:t>8.2</w:t>
      </w:r>
      <w:r>
        <w:tab/>
        <w:t>MODEL PROJECTIONS</w:t>
      </w:r>
      <w:bookmarkEnd w:id="602"/>
    </w:p>
    <w:p w14:paraId="4F57FD46" w14:textId="77777777" w:rsidR="00266FBB" w:rsidRDefault="00933094">
      <w:r>
        <w:t>The model projection phase is used to represent future potential outcomes. The steps in this phase will depend on the scenarios and management procedures selected by the user, and therefore will vary depending on the model application. In the following section, we list all steps in the order they appear in the code and indicate in the text if the step was used for the LRP case studies. Similarly to the priming phase, the subheadings in this section can be read as pseudocode. The projections run for each trial from year nPrime + 1 to Y, the latter being the number of projection years defined by the user.</w:t>
      </w:r>
    </w:p>
    <w:p w14:paraId="7D9C50D3" w14:textId="77777777" w:rsidR="00266FBB" w:rsidRPr="00E51158" w:rsidRDefault="00933094">
      <w:pPr>
        <w:pStyle w:val="Heading3"/>
        <w:rPr>
          <w:lang w:val="en-US"/>
        </w:rPr>
      </w:pPr>
      <w:bookmarkStart w:id="603" w:name="specify-stock-recruitment-parameters"/>
      <w:r w:rsidRPr="00E51158">
        <w:rPr>
          <w:lang w:val="en-US"/>
        </w:rPr>
        <w:t>8.2.1</w:t>
      </w:r>
      <w:r w:rsidRPr="00E51158">
        <w:rPr>
          <w:lang w:val="en-US"/>
        </w:rPr>
        <w:tab/>
        <w:t>Specify stock recruitment parameters</w:t>
      </w:r>
      <w:bookmarkEnd w:id="603"/>
    </w:p>
    <w:p w14:paraId="70D5AC28" w14:textId="77777777" w:rsidR="00266FBB" w:rsidRDefault="00933094">
      <w:r>
        <w:t xml:space="preserve">Similarly to the priming phase, the first step on the projection loop is to define the stock recruitment parameters. The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i</m:t>
            </m:r>
          </m:sub>
        </m:sSub>
      </m:oMath>
      <w:r>
        <w:t xml:space="preserve"> parameters are fixed through time and were already defined in the priming phase. However, if the user specifies productivity changes through time, then the productivity parameter </w:t>
      </w:r>
      <m:oMath>
        <m:sSub>
          <m:sSubPr>
            <m:ctrlPr>
              <w:rPr>
                <w:rFonts w:ascii="Cambria Math" w:hAnsi="Cambria Math"/>
              </w:rPr>
            </m:ctrlPr>
          </m:sSubPr>
          <m:e>
            <m:r>
              <w:rPr>
                <w:rFonts w:ascii="Cambria Math" w:hAnsi="Cambria Math"/>
              </w:rPr>
              <m:t>α</m:t>
            </m:r>
          </m:e>
          <m:sub>
            <m:r>
              <w:rPr>
                <w:rFonts w:ascii="Cambria Math" w:hAnsi="Cambria Math"/>
              </w:rPr>
              <m:t>y,i</m:t>
            </m:r>
          </m:sub>
        </m:sSub>
      </m:oMath>
      <w:r>
        <w:t xml:space="preserve"> is adjusted every year following a linear trend. A detailed description of the algorithm used to generate productivity trends is out of the scope of this report as the study cases do not include scenarios with productivity changes. As the productivity parameter is held constant in the study cases, we will continue to use the time-invariant notation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for the parameter in the sections to follow.</w:t>
      </w:r>
    </w:p>
    <w:p w14:paraId="503A5DF6" w14:textId="77777777" w:rsidR="00266FBB" w:rsidRPr="00E51158" w:rsidRDefault="00933094">
      <w:pPr>
        <w:pStyle w:val="Heading3"/>
        <w:rPr>
          <w:lang w:val="en-US"/>
        </w:rPr>
      </w:pPr>
      <w:bookmarkStart w:id="604" w:name="project-management-benchmarks"/>
      <w:r w:rsidRPr="00E51158">
        <w:rPr>
          <w:lang w:val="en-US"/>
        </w:rPr>
        <w:t>8.2.2</w:t>
      </w:r>
      <w:r w:rsidRPr="00E51158">
        <w:rPr>
          <w:lang w:val="en-US"/>
        </w:rPr>
        <w:tab/>
        <w:t>Project management benchmarks</w:t>
      </w:r>
      <w:bookmarkEnd w:id="604"/>
    </w:p>
    <w:p w14:paraId="6A3381B4" w14:textId="77777777" w:rsidR="00266FBB" w:rsidRDefault="00933094">
      <w:r>
        <w:t xml:space="preserve">Once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specified, the true management quantities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and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for the projection year are computed following Equations (8.13) and (8.14). The management benchmarks can be re-estimated every year or set by the normative period, i.e., last year of the priming phase, nPrime. The study cases in this report use the normative period management benchmarks.</w:t>
      </w:r>
    </w:p>
    <w:p w14:paraId="5503C057" w14:textId="77777777" w:rsidR="00266FBB" w:rsidRPr="00E51158" w:rsidRDefault="00933094">
      <w:pPr>
        <w:pStyle w:val="Heading3"/>
        <w:rPr>
          <w:lang w:val="en-US"/>
        </w:rPr>
      </w:pPr>
      <w:bookmarkStart w:id="605" w:name="project-observed-recruitment"/>
      <w:r w:rsidRPr="00E51158">
        <w:rPr>
          <w:lang w:val="en-US"/>
        </w:rPr>
        <w:t>8.2.3</w:t>
      </w:r>
      <w:r w:rsidRPr="00E51158">
        <w:rPr>
          <w:lang w:val="en-US"/>
        </w:rPr>
        <w:tab/>
        <w:t>Project observed recruitment</w:t>
      </w:r>
      <w:bookmarkEnd w:id="605"/>
    </w:p>
    <w:p w14:paraId="0BF69D4E" w14:textId="77777777" w:rsidR="00266FBB" w:rsidRDefault="00933094">
      <w:r>
        <w:t>In this step, we compute the observed proportions of returns at age and the observed recruitment for each brood year. The observation error for the proportions of returns at age is given by a multivariate logistic error structure as described by Schnute and Richards (</w:t>
      </w:r>
      <w:hyperlink w:anchor="ref-schnuteInfluenceErrorPopulation1995">
        <w:r>
          <w:rPr>
            <w:rStyle w:val="Hyperlink"/>
          </w:rPr>
          <w:t>1995</w:t>
        </w:r>
      </w:hyperlink>
      <w:r>
        <w:t xml:space="preserve">). Observation error for the proportions of returns at age is not included in the LRP study cases, i.e., the variability parameter, </w:t>
      </w:r>
      <m:oMath>
        <m:r>
          <w:rPr>
            <w:rFonts w:ascii="Cambria Math" w:hAnsi="Cambria Math"/>
          </w:rPr>
          <m:t>φ</m:t>
        </m:r>
      </m:oMath>
      <w:r>
        <w:t>, is set to zero.</w:t>
      </w:r>
    </w:p>
    <w:p w14:paraId="0EFD68B2" w14:textId="77777777" w:rsidR="00266FBB" w:rsidRDefault="00161351">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m:t>
                </m:r>
                <m:r>
                  <m:rPr>
                    <m:nor/>
                  </m:rPr>
                  <m:t>Multivariate Logistic</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,φ)  (8.15)</m:t>
                </m:r>
              </m:e>
            </m:mr>
          </m:m>
        </m:oMath>
      </m:oMathPara>
    </w:p>
    <w:p w14:paraId="2AA62059" w14:textId="77777777" w:rsidR="00266FBB" w:rsidRDefault="00933094">
      <w:r>
        <w:t>The observed recruitment by brood year is retrieved by multiplying the true recruitment at age for each calendar year by the vector of observed proportions at age in the returns (Equation (8.16)).</w:t>
      </w:r>
    </w:p>
    <w:p w14:paraId="4233CC33" w14:textId="77777777" w:rsidR="00266FBB" w:rsidRDefault="0016135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R</m:t>
                    </m:r>
                  </m:e>
                  <m:sub>
                    <m:r>
                      <w:rPr>
                        <w:rFonts w:ascii="Cambria Math" w:hAnsi="Cambria Math"/>
                      </w:rPr>
                      <m:t>y-j,i</m:t>
                    </m:r>
                  </m:sub>
                </m:sSub>
              </m:e>
              <m:e>
                <m:r>
                  <w:rPr>
                    <w:rFonts w:ascii="Cambria Math" w:hAnsi="Cambria Math"/>
                  </w:rPr>
                  <m:t>=</m:t>
                </m:r>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j</m:t>
                    </m:r>
                  </m:sup>
                  <m:e>
                    <m:r>
                      <w:rPr>
                        <w:rFonts w:ascii="Cambria Math" w:hAnsi="Cambria Math"/>
                      </w:rPr>
                      <m:t>(</m:t>
                    </m:r>
                  </m:e>
                </m:nary>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y-j,i</m:t>
                    </m:r>
                  </m:sub>
                </m:sSub>
                <m:r>
                  <w:rPr>
                    <w:rFonts w:ascii="Cambria Math" w:hAnsi="Cambria Math"/>
                  </w:rPr>
                  <m:t>⋅obs</m:t>
                </m:r>
                <m:sSub>
                  <m:sSubPr>
                    <m:ctrlPr>
                      <w:rPr>
                        <w:rFonts w:ascii="Cambria Math" w:hAnsi="Cambria Math"/>
                      </w:rPr>
                    </m:ctrlPr>
                  </m:sSubPr>
                  <m:e>
                    <m:r>
                      <w:rPr>
                        <w:rFonts w:ascii="Cambria Math" w:hAnsi="Cambria Math"/>
                      </w:rPr>
                      <m:t>p</m:t>
                    </m:r>
                  </m:e>
                  <m:sub>
                    <m:r>
                      <w:rPr>
                        <w:rFonts w:ascii="Cambria Math" w:hAnsi="Cambria Math"/>
                      </w:rPr>
                      <m:t>y-j,i,j</m:t>
                    </m:r>
                  </m:sub>
                </m:sSub>
                <m:r>
                  <w:rPr>
                    <w:rFonts w:ascii="Cambria Math" w:hAnsi="Cambria Math"/>
                  </w:rPr>
                  <m:t>)  (8.16)</m:t>
                </m:r>
              </m:e>
            </m:mr>
          </m:m>
        </m:oMath>
      </m:oMathPara>
    </w:p>
    <w:p w14:paraId="582DA082" w14:textId="77777777" w:rsidR="00266FBB" w:rsidRPr="00E51158" w:rsidRDefault="00933094">
      <w:pPr>
        <w:pStyle w:val="Heading3"/>
        <w:rPr>
          <w:lang w:val="en-US"/>
        </w:rPr>
      </w:pPr>
      <w:bookmarkStart w:id="606" w:name="project-recruitment-forecast"/>
      <w:r w:rsidRPr="00E51158">
        <w:rPr>
          <w:lang w:val="en-US"/>
        </w:rPr>
        <w:t>8.2.4</w:t>
      </w:r>
      <w:r w:rsidRPr="00E51158">
        <w:rPr>
          <w:lang w:val="en-US"/>
        </w:rPr>
        <w:tab/>
        <w:t>Project recruitment forecast</w:t>
      </w:r>
      <w:bookmarkEnd w:id="606"/>
    </w:p>
    <w:p w14:paraId="69738F37" w14:textId="77777777" w:rsidR="00266FBB" w:rsidRDefault="00933094">
      <w:r>
        <w:t>When forecast error is included in the projection scenarios, it is generated by adding lognormal error around the calendar year recruitment (Equations (8.17) and (8.18)). The error distribution is also truncated between the 0.0001 and 0.9999 quantiles to avoid extreme forecast values. Forecast error is not considered in the LRP study cases.</w:t>
      </w:r>
    </w:p>
    <w:p w14:paraId="114A11B7" w14:textId="77777777" w:rsidR="00266FBB" w:rsidRDefault="0016135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m:t>
                </m:r>
              </m:e>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⋅exp(</m:t>
                </m:r>
                <m:sSub>
                  <m:sSubPr>
                    <m:ctrlPr>
                      <w:rPr>
                        <w:rFonts w:ascii="Cambria Math" w:hAnsi="Cambria Math"/>
                      </w:rPr>
                    </m:ctrlPr>
                  </m:sSubPr>
                  <m:e>
                    <m:r>
                      <w:rPr>
                        <w:rFonts w:ascii="Cambria Math" w:hAnsi="Cambria Math"/>
                      </w:rPr>
                      <m:t>ω</m:t>
                    </m:r>
                  </m:e>
                  <m:sub>
                    <m:r>
                      <w:rPr>
                        <w:rFonts w:ascii="Cambria Math" w:hAnsi="Cambria Math"/>
                      </w:rPr>
                      <m:t>y,i</m:t>
                    </m:r>
                  </m:sub>
                </m:sSub>
                <m:r>
                  <w:rPr>
                    <w:rFonts w:ascii="Cambria Math" w:hAnsi="Cambria Math"/>
                  </w:rPr>
                  <m:t>)  (8.17)</m:t>
                </m:r>
              </m:e>
            </m:mr>
          </m:m>
        </m:oMath>
      </m:oMathPara>
    </w:p>
    <w:p w14:paraId="61966010" w14:textId="77777777" w:rsidR="00266FBB" w:rsidRDefault="00161351">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ω</m:t>
                    </m:r>
                  </m:e>
                  <m:sub>
                    <m:r>
                      <w:rPr>
                        <w:rFonts w:ascii="Cambria Math" w:hAnsi="Cambria Math"/>
                      </w:rPr>
                      <m:t>y,i</m:t>
                    </m:r>
                  </m:sub>
                </m:sSub>
                <m:r>
                  <w:rPr>
                    <w:rFonts w:ascii="Cambria Math" w:hAnsi="Cambria Math"/>
                  </w:rPr>
                  <m:t>∼N(</m:t>
                </m:r>
                <m:bar>
                  <m:barPr>
                    <m:pos m:val="top"/>
                    <m:ctrlPr>
                      <w:rPr>
                        <w:rFonts w:ascii="Cambria Math" w:hAnsi="Cambria Math"/>
                      </w:rPr>
                    </m:ctrlPr>
                  </m:barPr>
                  <m:e>
                    <m:r>
                      <w:rPr>
                        <w:rFonts w:ascii="Cambria Math" w:hAnsi="Cambria Math"/>
                      </w:rPr>
                      <m:t>ω</m:t>
                    </m:r>
                  </m:e>
                </m:ba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ω</m:t>
                    </m:r>
                  </m:sub>
                </m:sSub>
                <m:r>
                  <w:rPr>
                    <w:rFonts w:ascii="Cambria Math" w:hAnsi="Cambria Math"/>
                  </w:rPr>
                  <m:t>)  (8.18)</m:t>
                </m:r>
              </m:e>
            </m:mr>
          </m:m>
        </m:oMath>
      </m:oMathPara>
    </w:p>
    <w:p w14:paraId="60F023B2" w14:textId="77777777" w:rsidR="00266FBB" w:rsidRPr="00E51158" w:rsidRDefault="00933094">
      <w:pPr>
        <w:pStyle w:val="Heading3"/>
        <w:rPr>
          <w:lang w:val="en-US"/>
        </w:rPr>
      </w:pPr>
      <w:bookmarkStart w:id="607" w:name="project-realized-catches"/>
      <w:r w:rsidRPr="00E51158">
        <w:rPr>
          <w:lang w:val="en-US"/>
        </w:rPr>
        <w:t>8.2.5</w:t>
      </w:r>
      <w:r w:rsidRPr="00E51158">
        <w:rPr>
          <w:lang w:val="en-US"/>
        </w:rPr>
        <w:tab/>
        <w:t>Project realized catches</w:t>
      </w:r>
      <w:bookmarkEnd w:id="607"/>
    </w:p>
    <w:p w14:paraId="7796545A" w14:textId="77777777" w:rsidR="00266FBB" w:rsidRDefault="00933094">
      <w:r>
        <w:t>The next step is to calculate the realized catches following a harvest control rule. Both study cases in this report use the fixed exploitation rate harvest control rule. In this option, the catch is the product of calendar year recruits and fixed exploitation rate over all projection years (Equation (8.24)). However, even though the harvest control rule specifies fixed exploitation rate, the realized exploitation rates vary from year to year due to changes in population distribution and fisheries dynamics. In this section we describe the layers of variability added to the simulated catches. Two layers of variability are considered in samSim, these represent MU-specific variability and CU-specific variability. Both uncertainty layers are implemented through draws of exploitation rate values from beta distributions. Currently only the Canadian catches include the annual added variability. In the LRP study cases, both U.S. Catches and Canadian single-stock catches are set to zero, therefore only the Canadian mixed-stock catches are implemented.</w:t>
      </w:r>
    </w:p>
    <w:p w14:paraId="5D2F0817" w14:textId="77777777" w:rsidR="00266FBB" w:rsidRDefault="00933094">
      <w:pPr>
        <w:pStyle w:val="BodyText"/>
      </w:pPr>
      <w:r>
        <w:t>The first layer of catch variability is implemented at the MU level. The error is assumed to be the same for all CUs within an MU. The mean and variance for the MU level error are defined in the input files and then transformed into shape parameters for the Beta distribution draw (Equations (8.19)-(8.20) ).</w:t>
      </w:r>
    </w:p>
    <w:p w14:paraId="70563CE2" w14:textId="77777777" w:rsidR="00266FBB" w:rsidRDefault="00161351">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∼Beta(d1,d2)</m:t>
                          </m:r>
                        </m:e>
                        <m:e>
                          <m:r>
                            <m:rPr>
                              <m:nor/>
                            </m:rPr>
                            <m:t>n=Canada</m:t>
                          </m:r>
                        </m:e>
                      </m:mr>
                      <m:mr>
                        <m:e>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e>
                          <m:r>
                            <m:rPr>
                              <m:nor/>
                            </m:rPr>
                            <m:t>n=U.S.</m:t>
                          </m:r>
                        </m:e>
                      </m:mr>
                    </m:m>
                  </m:e>
                </m:d>
                <m:r>
                  <w:rPr>
                    <w:rFonts w:ascii="Cambria Math" w:hAnsi="Cambria Math"/>
                  </w:rPr>
                  <m:t>  (8.19)</m:t>
                </m:r>
              </m:e>
            </m:mr>
          </m:m>
        </m:oMath>
      </m:oMathPara>
    </w:p>
    <w:p w14:paraId="376AA4D6"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  (8.20)d1</m:t>
                </m:r>
              </m:e>
              <m:e>
                <m:r>
                  <w:rPr>
                    <w:rFonts w:ascii="Cambria Math" w:hAnsi="Cambria Math"/>
                  </w:rPr>
                  <m:t>=</m:t>
                </m:r>
                <m:sSup>
                  <m:sSupPr>
                    <m:ctrlPr>
                      <w:rPr>
                        <w:rFonts w:ascii="Cambria Math" w:hAnsi="Cambria Math"/>
                      </w:rPr>
                    </m:ctrlPr>
                  </m:sSupPr>
                  <m:e>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sup>
                    <m:r>
                      <w:rPr>
                        <w:rFonts w:ascii="Cambria Math" w:hAnsi="Cambria Math"/>
                      </w:rPr>
                      <m:t>2</m:t>
                    </m:r>
                  </m:sup>
                </m:sSup>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num>
                      <m:den>
                        <m:sSup>
                          <m:sSupPr>
                            <m:ctrlPr>
                              <w:rPr>
                                <w:rFonts w:ascii="Cambria Math" w:hAnsi="Cambria Math"/>
                              </w:rPr>
                            </m:ctrlPr>
                          </m:sSupPr>
                          <m:e>
                            <m:r>
                              <w:rPr>
                                <w:rFonts w:ascii="Cambria Math" w:hAnsi="Cambria Math"/>
                              </w:rPr>
                              <m:t>ϑ</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den>
                    </m:f>
                  </m:e>
                </m:d>
              </m:e>
            </m:mr>
          </m:m>
        </m:oMath>
      </m:oMathPara>
    </w:p>
    <w:p w14:paraId="11426D9A"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d2</m:t>
                </m:r>
              </m:e>
              <m:e>
                <m:r>
                  <w:rPr>
                    <w:rFonts w:ascii="Cambria Math" w:hAnsi="Cambria Math"/>
                  </w:rPr>
                  <m:t>=d1⋅</m:t>
                </m:r>
                <m:f>
                  <m:fPr>
                    <m:ctrlPr>
                      <w:rPr>
                        <w:rFonts w:ascii="Cambria Math" w:hAnsi="Cambria Math"/>
                      </w:rPr>
                    </m:ctrlPr>
                  </m:fPr>
                  <m:num>
                    <m:r>
                      <w:rPr>
                        <w:rFonts w:ascii="Cambria Math" w:hAnsi="Cambria Math"/>
                      </w:rPr>
                      <m:t>1</m:t>
                    </m:r>
                  </m:num>
                  <m:den>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-1</m:t>
                    </m:r>
                  </m:den>
                </m:f>
              </m:e>
            </m:mr>
          </m:m>
        </m:oMath>
      </m:oMathPara>
    </w:p>
    <w:p w14:paraId="3C7367D7"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ϑ</m:t>
                </m:r>
              </m:e>
              <m:e>
                <m:r>
                  <w:rPr>
                    <w:rFonts w:ascii="Cambria Math" w:hAnsi="Cambria Math"/>
                  </w:rPr>
                  <m:t>=CV(</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  (8.21)</m:t>
                </m:r>
              </m:e>
            </m:mr>
          </m:m>
        </m:oMath>
      </m:oMathPara>
    </w:p>
    <w:p w14:paraId="3263741B" w14:textId="77777777" w:rsidR="00266FBB" w:rsidRDefault="00933094">
      <w:r>
        <w:t xml:space="preserve">In the second layer, CU-specific exploitation rates are drawn from a beta distribution using the output exploitation rate from the first layer as mean and CU-specific CV defined in the input files. The mean and CVs are transformed into shape parameters for the Beta distribution draws (Equations (8.22)-(8.23)). The Catches are then computed by multiplying the CU specific </w:t>
      </w:r>
      <m:oMath>
        <m:r>
          <w:rPr>
            <w:rFonts w:ascii="Cambria Math" w:hAnsi="Cambria Math"/>
          </w:rPr>
          <m:t>ER</m:t>
        </m:r>
      </m:oMath>
      <w:r>
        <w:t xml:space="preserve"> and the calendar year recruits Equation (8.24).</w:t>
      </w:r>
    </w:p>
    <w:p w14:paraId="2C69F0D9" w14:textId="77777777" w:rsidR="00266FBB" w:rsidRDefault="00161351">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E</m:t>
                </m:r>
                <m:sSub>
                  <m:sSubPr>
                    <m:ctrlPr>
                      <w:rPr>
                        <w:rFonts w:ascii="Cambria Math" w:hAnsi="Cambria Math"/>
                      </w:rPr>
                    </m:ctrlPr>
                  </m:sSubPr>
                  <m:e>
                    <m:r>
                      <w:rPr>
                        <w:rFonts w:ascii="Cambria Math" w:hAnsi="Cambria Math"/>
                      </w:rPr>
                      <m:t>R</m:t>
                    </m:r>
                  </m:e>
                  <m:sub>
                    <m:r>
                      <w:rPr>
                        <w:rFonts w:ascii="Cambria Math" w:hAnsi="Cambria Math"/>
                      </w:rPr>
                      <m:t>y,i,n</m:t>
                    </m:r>
                  </m:sub>
                </m:sSub>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∼Beta(o</m:t>
                          </m:r>
                          <m:sSub>
                            <m:sSubPr>
                              <m:ctrlPr>
                                <w:rPr>
                                  <w:rFonts w:ascii="Cambria Math" w:hAnsi="Cambria Math"/>
                                </w:rPr>
                              </m:ctrlPr>
                            </m:sSubPr>
                            <m:e>
                              <m:r>
                                <w:rPr>
                                  <w:rFonts w:ascii="Cambria Math" w:hAnsi="Cambria Math"/>
                                </w:rPr>
                                <m:t>1</m:t>
                              </m:r>
                            </m:e>
                            <m:sub>
                              <m:r>
                                <w:rPr>
                                  <w:rFonts w:ascii="Cambria Math" w:hAnsi="Cambria Math"/>
                                </w:rPr>
                                <m:t>y,i</m:t>
                              </m:r>
                            </m:sub>
                          </m:sSub>
                          <m:r>
                            <w:rPr>
                              <w:rFonts w:ascii="Cambria Math" w:hAnsi="Cambria Math"/>
                            </w:rPr>
                            <m:t>,o</m:t>
                          </m:r>
                          <m:sSub>
                            <m:sSubPr>
                              <m:ctrlPr>
                                <w:rPr>
                                  <w:rFonts w:ascii="Cambria Math" w:hAnsi="Cambria Math"/>
                                </w:rPr>
                              </m:ctrlPr>
                            </m:sSubPr>
                            <m:e>
                              <m:r>
                                <w:rPr>
                                  <w:rFonts w:ascii="Cambria Math" w:hAnsi="Cambria Math"/>
                                </w:rPr>
                                <m:t>2</m:t>
                              </m:r>
                            </m:e>
                            <m:sub>
                              <m:r>
                                <w:rPr>
                                  <w:rFonts w:ascii="Cambria Math" w:hAnsi="Cambria Math"/>
                                </w:rPr>
                                <m:t>y,i</m:t>
                              </m:r>
                            </m:sub>
                          </m:sSub>
                          <m:r>
                            <w:rPr>
                              <w:rFonts w:ascii="Cambria Math" w:hAnsi="Cambria Math"/>
                            </w:rPr>
                            <m:t>)</m:t>
                          </m:r>
                        </m:e>
                        <m:e>
                          <m:r>
                            <m:rPr>
                              <m:nor/>
                            </m:rPr>
                            <m:t>n=Canada</m:t>
                          </m:r>
                        </m:e>
                      </m:mr>
                      <m:mr>
                        <m:e>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e>
                          <m:r>
                            <m:rPr>
                              <m:nor/>
                            </m:rPr>
                            <m:t>n=U.S.</m:t>
                          </m:r>
                        </m:e>
                      </m:mr>
                    </m:m>
                  </m:e>
                </m:d>
                <m:r>
                  <w:rPr>
                    <w:rFonts w:ascii="Cambria Math" w:hAnsi="Cambria Math"/>
                  </w:rPr>
                  <m:t>  (8.22)</m:t>
                </m:r>
              </m:e>
            </m:mr>
          </m:m>
        </m:oMath>
      </m:oMathPara>
    </w:p>
    <w:p w14:paraId="774981C8"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m:t>
                </m:r>
                <m:sSub>
                  <m:sSubPr>
                    <m:ctrlPr>
                      <w:rPr>
                        <w:rFonts w:ascii="Cambria Math" w:hAnsi="Cambria Math"/>
                      </w:rPr>
                    </m:ctrlPr>
                  </m:sSubPr>
                  <m:e>
                    <m:r>
                      <w:rPr>
                        <w:rFonts w:ascii="Cambria Math" w:hAnsi="Cambria Math"/>
                      </w:rPr>
                      <m:t>1</m:t>
                    </m:r>
                  </m:e>
                  <m:sub>
                    <m:r>
                      <w:rPr>
                        <w:rFonts w:ascii="Cambria Math" w:hAnsi="Cambria Math"/>
                      </w:rPr>
                      <m:t>y,i</m:t>
                    </m:r>
                  </m:sub>
                </m:sSub>
              </m:e>
              <m:e>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num>
                      <m:den>
                        <m:sSubSup>
                          <m:sSubSupPr>
                            <m:ctrlPr>
                              <w:rPr>
                                <w:rFonts w:ascii="Cambria Math" w:hAnsi="Cambria Math"/>
                              </w:rPr>
                            </m:ctrlPr>
                          </m:sSubSupPr>
                          <m:e>
                            <m:r>
                              <w:rPr>
                                <w:rFonts w:ascii="Cambria Math" w:hAnsi="Cambria Math"/>
                              </w:rPr>
                              <m:t>ϕ</m:t>
                            </m:r>
                          </m:e>
                          <m:sub>
                            <m:r>
                              <w:rPr>
                                <w:rFonts w:ascii="Cambria Math" w:hAnsi="Cambria Math"/>
                              </w:rPr>
                              <m:t>y,i,n</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den>
                    </m:f>
                  </m:e>
                </m:d>
              </m:e>
            </m:mr>
          </m:m>
        </m:oMath>
      </m:oMathPara>
    </w:p>
    <w:p w14:paraId="5A04C466"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m:t>
                </m:r>
                <m:sSub>
                  <m:sSubPr>
                    <m:ctrlPr>
                      <w:rPr>
                        <w:rFonts w:ascii="Cambria Math" w:hAnsi="Cambria Math"/>
                      </w:rPr>
                    </m:ctrlPr>
                  </m:sSubPr>
                  <m:e>
                    <m:r>
                      <w:rPr>
                        <w:rFonts w:ascii="Cambria Math" w:hAnsi="Cambria Math"/>
                      </w:rPr>
                      <m:t>2</m:t>
                    </m:r>
                  </m:e>
                  <m:sub>
                    <m:r>
                      <w:rPr>
                        <w:rFonts w:ascii="Cambria Math" w:hAnsi="Cambria Math"/>
                      </w:rPr>
                      <m:t>y,i</m:t>
                    </m:r>
                  </m:sub>
                </m:sSub>
              </m:e>
              <m:e>
                <m:r>
                  <w:rPr>
                    <w:rFonts w:ascii="Cambria Math" w:hAnsi="Cambria Math"/>
                  </w:rPr>
                  <m:t>=o</m:t>
                </m:r>
                <m:sSub>
                  <m:sSubPr>
                    <m:ctrlPr>
                      <w:rPr>
                        <w:rFonts w:ascii="Cambria Math" w:hAnsi="Cambria Math"/>
                      </w:rPr>
                    </m:ctrlPr>
                  </m:sSubPr>
                  <m:e>
                    <m:r>
                      <w:rPr>
                        <w:rFonts w:ascii="Cambria Math" w:hAnsi="Cambria Math"/>
                      </w:rPr>
                      <m:t>1</m:t>
                    </m:r>
                  </m:e>
                  <m:sub>
                    <m:r>
                      <w:rPr>
                        <w:rFonts w:ascii="Cambria Math" w:hAnsi="Cambria Math"/>
                      </w:rPr>
                      <m:t>y,i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r>
                      <w:rPr>
                        <w:rFonts w:ascii="Cambria Math" w:hAnsi="Cambria Math"/>
                      </w:rPr>
                      <m:t>-1</m:t>
                    </m:r>
                  </m:den>
                </m:f>
              </m:e>
            </m:mr>
          </m:m>
        </m:oMath>
      </m:oMathPara>
    </w:p>
    <w:p w14:paraId="03EF68E1"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y,i,n</m:t>
                    </m:r>
                  </m:sub>
                </m:sSub>
              </m:e>
              <m:e>
                <m:r>
                  <w:rPr>
                    <w:rFonts w:ascii="Cambria Math" w:hAnsi="Cambria Math"/>
                  </w:rPr>
                  <m:t>=CV(E</m:t>
                </m:r>
                <m:sSub>
                  <m:sSubPr>
                    <m:ctrlPr>
                      <w:rPr>
                        <w:rFonts w:ascii="Cambria Math" w:hAnsi="Cambria Math"/>
                      </w:rPr>
                    </m:ctrlPr>
                  </m:sSubPr>
                  <m:e>
                    <m:r>
                      <w:rPr>
                        <w:rFonts w:ascii="Cambria Math" w:hAnsi="Cambria Math"/>
                      </w:rPr>
                      <m:t>R</m:t>
                    </m:r>
                  </m:e>
                  <m:sub>
                    <m:r>
                      <w:rPr>
                        <w:rFonts w:ascii="Cambria Math" w:hAnsi="Cambria Math"/>
                      </w:rPr>
                      <m:t>y,i,n</m:t>
                    </m:r>
                  </m:sub>
                </m:sSub>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r>
                  <w:rPr>
                    <w:rFonts w:ascii="Cambria Math" w:hAnsi="Cambria Math"/>
                  </w:rPr>
                  <m:t>  (8.23)</m:t>
                </m:r>
              </m:e>
            </m:mr>
          </m:m>
        </m:oMath>
      </m:oMathPara>
    </w:p>
    <w:p w14:paraId="129741D4"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y,i,n</m:t>
                    </m:r>
                  </m:sub>
                </m:sSub>
              </m:e>
              <m:e>
                <m:r>
                  <w:rPr>
                    <w:rFonts w:ascii="Cambria Math" w:hAnsi="Cambria Math"/>
                  </w:rPr>
                  <m:t>=E</m:t>
                </m:r>
                <m:sSub>
                  <m:sSubPr>
                    <m:ctrlPr>
                      <w:rPr>
                        <w:rFonts w:ascii="Cambria Math" w:hAnsi="Cambria Math"/>
                      </w:rPr>
                    </m:ctrlPr>
                  </m:sSubPr>
                  <m:e>
                    <m:r>
                      <w:rPr>
                        <w:rFonts w:ascii="Cambria Math" w:hAnsi="Cambria Math"/>
                      </w:rPr>
                      <m:t>R</m:t>
                    </m:r>
                  </m:e>
                  <m:sub>
                    <m:r>
                      <w:rPr>
                        <w:rFonts w:ascii="Cambria Math" w:hAnsi="Cambria Math"/>
                      </w:rPr>
                      <m:t>y,i,n</m:t>
                    </m:r>
                  </m:sub>
                </m:sSub>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  (8.24)</m:t>
                </m:r>
              </m:e>
            </m:mr>
          </m:m>
        </m:oMath>
      </m:oMathPara>
    </w:p>
    <w:p w14:paraId="4FC51D6F" w14:textId="77777777" w:rsidR="00266FBB" w:rsidRDefault="00933094">
      <w:r>
        <w:lastRenderedPageBreak/>
        <w:t xml:space="preserve">The catch for Canada is further divided in two components, mixed-stock fishery and single-stock fisheries (Equations (8.25) and (8.26)). Single-stock fisheries were not included in our LRP analyses, setting </w:t>
      </w:r>
      <m:oMath>
        <m:r>
          <w:rPr>
            <w:rFonts w:ascii="Cambria Math" w:hAnsi="Cambria Math"/>
          </w:rPr>
          <m:t>ps</m:t>
        </m:r>
        <m:sSub>
          <m:sSubPr>
            <m:ctrlPr>
              <w:rPr>
                <w:rFonts w:ascii="Cambria Math" w:hAnsi="Cambria Math"/>
              </w:rPr>
            </m:ctrlPr>
          </m:sSubPr>
          <m:e>
            <m:r>
              <w:rPr>
                <w:rFonts w:ascii="Cambria Math" w:hAnsi="Cambria Math"/>
              </w:rPr>
              <m:t>i</m:t>
            </m:r>
          </m:e>
          <m:sub>
            <m:r>
              <w:rPr>
                <w:rFonts w:ascii="Cambria Math" w:hAnsi="Cambria Math"/>
              </w:rPr>
              <m:t>y,i</m:t>
            </m:r>
          </m:sub>
        </m:sSub>
      </m:oMath>
      <w:r>
        <w:t xml:space="preserve"> =1, where:</w:t>
      </w:r>
    </w:p>
    <w:p w14:paraId="580706BC" w14:textId="77777777" w:rsidR="00266FBB" w:rsidRDefault="0016135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  (8.25)</m:t>
                </m:r>
                <m:sSub>
                  <m:sSubPr>
                    <m:ctrlPr>
                      <w:rPr>
                        <w:rFonts w:ascii="Cambria Math" w:hAnsi="Cambria Math"/>
                      </w:rPr>
                    </m:ctrlPr>
                  </m:sSubPr>
                  <m:e>
                    <m:r>
                      <w:rPr>
                        <w:rFonts w:ascii="Cambria Math" w:hAnsi="Cambria Math"/>
                      </w:rPr>
                      <m:t>mC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y,i,n=Canada</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y,i</m:t>
                    </m:r>
                  </m:sub>
                </m:sSub>
              </m:e>
            </m:mr>
          </m:m>
        </m:oMath>
      </m:oMathPara>
    </w:p>
    <w:p w14:paraId="209A4B37"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sC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y,i,n=Canada</m:t>
                    </m:r>
                  </m:sub>
                </m:sSub>
                <m:r>
                  <w:rPr>
                    <w:rFonts w:ascii="Cambria Math" w:hAnsi="Cambria Math"/>
                  </w:rPr>
                  <m:t>⋅(1-</m:t>
                </m:r>
                <m:sSub>
                  <m:sSubPr>
                    <m:ctrlPr>
                      <w:rPr>
                        <w:rFonts w:ascii="Cambria Math" w:hAnsi="Cambria Math"/>
                      </w:rPr>
                    </m:ctrlPr>
                  </m:sSubPr>
                  <m:e>
                    <m:r>
                      <w:rPr>
                        <w:rFonts w:ascii="Cambria Math" w:hAnsi="Cambria Math"/>
                      </w:rPr>
                      <m:t>ψ</m:t>
                    </m:r>
                  </m:e>
                  <m:sub>
                    <m:r>
                      <w:rPr>
                        <w:rFonts w:ascii="Cambria Math" w:hAnsi="Cambria Math"/>
                      </w:rPr>
                      <m:t>y,i</m:t>
                    </m:r>
                  </m:sub>
                </m:sSub>
                <m:r>
                  <w:rPr>
                    <w:rFonts w:ascii="Cambria Math" w:hAnsi="Cambria Math"/>
                  </w:rPr>
                  <m:t>)  (8.26)</m:t>
                </m:r>
              </m:e>
            </m:mr>
          </m:m>
        </m:oMath>
      </m:oMathPara>
    </w:p>
    <w:p w14:paraId="5A444C8E" w14:textId="77777777" w:rsidR="00266FBB" w:rsidRDefault="00933094">
      <w:r>
        <w:t>The next step is to compute the aggregate exploitation rate and the remaining number of spawners (Equations (8.27) and (8.28)).</w:t>
      </w:r>
    </w:p>
    <w:p w14:paraId="0939B9AF" w14:textId="77777777" w:rsidR="00266FBB" w:rsidRDefault="00161351">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  (8.27)ERag</m:t>
                </m:r>
                <m:sSub>
                  <m:sSubPr>
                    <m:ctrlPr>
                      <w:rPr>
                        <w:rFonts w:ascii="Cambria Math" w:hAnsi="Cambria Math"/>
                      </w:rPr>
                    </m:ctrlPr>
                  </m:sSubPr>
                  <m:e>
                    <m:r>
                      <w:rPr>
                        <w:rFonts w:ascii="Cambria Math" w:hAnsi="Cambria Math"/>
                      </w:rPr>
                      <m:t>g</m:t>
                    </m:r>
                  </m:e>
                  <m:sub>
                    <m:r>
                      <w:rPr>
                        <w:rFonts w:ascii="Cambria Math" w:hAnsi="Cambria Math"/>
                      </w:rPr>
                      <m:t>y,i</m:t>
                    </m:r>
                  </m:sub>
                </m:sSub>
                <m:r>
                  <w:rPr>
                    <w:rFonts w:ascii="Cambria Math" w:hAnsi="Cambria Math"/>
                  </w:rPr>
                  <m:t>=</m:t>
                </m:r>
                <m:f>
                  <m:fPr>
                    <m:ctrlPr>
                      <w:rPr>
                        <w:rFonts w:ascii="Cambria Math" w:hAnsi="Cambria Math"/>
                      </w:rPr>
                    </m:ctrlPr>
                  </m:fPr>
                  <m:num>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y,i,n</m:t>
                            </m:r>
                          </m:sub>
                        </m:sSub>
                      </m:e>
                    </m:nary>
                  </m:num>
                  <m:den>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den>
                </m:f>
              </m:e>
            </m:mr>
          </m:m>
        </m:oMath>
      </m:oMathPara>
    </w:p>
    <w:p w14:paraId="069516BD" w14:textId="77777777" w:rsidR="00266FBB" w:rsidRDefault="00161351">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⋅(1-ERag</m:t>
                </m:r>
                <m:sSub>
                  <m:sSubPr>
                    <m:ctrlPr>
                      <w:rPr>
                        <w:rFonts w:ascii="Cambria Math" w:hAnsi="Cambria Math"/>
                      </w:rPr>
                    </m:ctrlPr>
                  </m:sSubPr>
                  <m:e>
                    <m:r>
                      <w:rPr>
                        <w:rFonts w:ascii="Cambria Math" w:hAnsi="Cambria Math"/>
                      </w:rPr>
                      <m:t>g</m:t>
                    </m:r>
                  </m:e>
                  <m:sub>
                    <m:r>
                      <w:rPr>
                        <w:rFonts w:ascii="Cambria Math" w:hAnsi="Cambria Math"/>
                      </w:rPr>
                      <m:t>y,i</m:t>
                    </m:r>
                  </m:sub>
                </m:sSub>
                <m:r>
                  <w:rPr>
                    <w:rFonts w:ascii="Cambria Math" w:hAnsi="Cambria Math"/>
                  </w:rPr>
                  <m:t>)  (8.28)</m:t>
                </m:r>
              </m:e>
            </m:mr>
          </m:m>
        </m:oMath>
      </m:oMathPara>
    </w:p>
    <w:p w14:paraId="209611ED" w14:textId="77777777" w:rsidR="00266FBB" w:rsidRPr="00E51158" w:rsidRDefault="00933094">
      <w:pPr>
        <w:pStyle w:val="Heading3"/>
        <w:rPr>
          <w:lang w:val="en-US"/>
        </w:rPr>
      </w:pPr>
      <w:bookmarkStart w:id="608" w:name="project-observed-data"/>
      <w:r w:rsidRPr="00E51158">
        <w:rPr>
          <w:lang w:val="en-US"/>
        </w:rPr>
        <w:t>8.2.6</w:t>
      </w:r>
      <w:r w:rsidRPr="00E51158">
        <w:rPr>
          <w:lang w:val="en-US"/>
        </w:rPr>
        <w:tab/>
        <w:t>Project observed data</w:t>
      </w:r>
      <w:bookmarkEnd w:id="608"/>
    </w:p>
    <w:p w14:paraId="383A6C97" w14:textId="77777777" w:rsidR="00266FBB" w:rsidRDefault="00933094">
      <w:r>
        <w:t>In this step, observation error is added to the quantities calculated in the current time step. Observation errors were not included in our implementation for LRPs because LRPs were derived from true underlying population dynamics without observation errors and the management procedure applied (constant exploitation rates) did not require information on observed abundances.</w:t>
      </w:r>
    </w:p>
    <w:p w14:paraId="3464BF3D" w14:textId="77777777" w:rsidR="00266FBB" w:rsidRDefault="00933094">
      <w:pPr>
        <w:pStyle w:val="BodyText"/>
      </w:pPr>
      <w:r>
        <w:t>Catch observation error is given by a log normal distribution (Equations (8.29)-(8.30)), the distribution is truncated between the 0.0001 and 0.9999 quantiles. If the catch is taken in a mixed-stock fishery, additional multivariate logistic error is incorporated to account for uncertainty in the stock assignment process (Equation (8.31)).</w:t>
      </w:r>
    </w:p>
    <w:p w14:paraId="18094D98" w14:textId="77777777" w:rsidR="00266FBB" w:rsidRDefault="00161351">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C</m:t>
                    </m:r>
                  </m:e>
                  <m:sub>
                    <m:r>
                      <w:rPr>
                        <w:rFonts w:ascii="Cambria Math" w:hAnsi="Cambria Math"/>
                      </w:rPr>
                      <m:t>y,i,n</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y,i,n</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y,i,n</m:t>
                              </m:r>
                            </m:sub>
                          </m:sSub>
                        </m:e>
                        <m:e>
                          <m:r>
                            <m:rPr>
                              <m:nor/>
                            </m:rPr>
                            <m:t xml:space="preserve"> n=U.S.</m:t>
                          </m:r>
                        </m:e>
                      </m:mr>
                      <m:mr>
                        <m:e>
                          <m:sSub>
                            <m:sSubPr>
                              <m:ctrlPr>
                                <w:rPr>
                                  <w:rFonts w:ascii="Cambria Math" w:hAnsi="Cambria Math"/>
                                </w:rPr>
                              </m:ctrlPr>
                            </m:sSubPr>
                            <m:e>
                              <m:r>
                                <w:rPr>
                                  <w:rFonts w:ascii="Cambria Math" w:hAnsi="Cambria Math"/>
                                </w:rPr>
                                <m:t>obsmC</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obssC</m:t>
                              </m:r>
                            </m:e>
                            <m:sub>
                              <m:r>
                                <w:rPr>
                                  <w:rFonts w:ascii="Cambria Math" w:hAnsi="Cambria Math"/>
                                </w:rPr>
                                <m:t>y,i</m:t>
                              </m:r>
                            </m:sub>
                          </m:sSub>
                        </m:e>
                        <m:e>
                          <m:r>
                            <m:rPr>
                              <m:nor/>
                            </m:rPr>
                            <m:t xml:space="preserve"> n=Canada</m:t>
                          </m:r>
                        </m:e>
                      </m:mr>
                    </m:m>
                  </m:e>
                </m:d>
                <m:r>
                  <w:rPr>
                    <w:rFonts w:ascii="Cambria Math" w:hAnsi="Cambria Math"/>
                  </w:rPr>
                  <m:t>  (8.29)</m:t>
                </m:r>
              </m:e>
            </m:mr>
          </m:m>
        </m:oMath>
      </m:oMathPara>
    </w:p>
    <w:p w14:paraId="37F2902B" w14:textId="77777777" w:rsidR="00266FBB" w:rsidRDefault="00933094">
      <w:r>
        <w:t>Canadian mixed-stock fisheries observed catches:</w:t>
      </w:r>
    </w:p>
    <w:p w14:paraId="6F919431" w14:textId="77777777" w:rsidR="00266FBB" w:rsidRDefault="0016135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obsmC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mC</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y,i,n</m:t>
                    </m:r>
                  </m:sub>
                </m:sSub>
                <m:r>
                  <w:rPr>
                    <w:rFonts w:ascii="Cambria Math" w:hAnsi="Cambria Math"/>
                  </w:rPr>
                  <m:t>⋅obspC</m:t>
                </m:r>
                <m:sSub>
                  <m:sSubPr>
                    <m:ctrlPr>
                      <w:rPr>
                        <w:rFonts w:ascii="Cambria Math" w:hAnsi="Cambria Math"/>
                      </w:rPr>
                    </m:ctrlPr>
                  </m:sSubPr>
                  <m:e>
                    <m:r>
                      <w:rPr>
                        <w:rFonts w:ascii="Cambria Math" w:hAnsi="Cambria Math"/>
                      </w:rPr>
                      <m:t>U</m:t>
                    </m:r>
                  </m:e>
                  <m:sub>
                    <m:r>
                      <w:rPr>
                        <w:rFonts w:ascii="Cambria Math" w:hAnsi="Cambria Math"/>
                      </w:rPr>
                      <m:t>y,i</m:t>
                    </m:r>
                  </m:sub>
                </m:sSub>
                <m:r>
                  <w:rPr>
                    <w:rFonts w:ascii="Cambria Math" w:hAnsi="Cambria Math"/>
                  </w:rPr>
                  <m:t>(#eq:obsmixC)</m:t>
                </m:r>
              </m:e>
            </m:mr>
          </m:m>
        </m:oMath>
      </m:oMathPara>
    </w:p>
    <w:p w14:paraId="3EEEFC16" w14:textId="77777777" w:rsidR="00266FBB" w:rsidRDefault="00933094">
      <w:r>
        <w:t>Canadian single-stock fisheries observed catches:</w:t>
      </w:r>
    </w:p>
    <w:p w14:paraId="71499B33" w14:textId="77777777" w:rsidR="00266FBB" w:rsidRDefault="0016135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obssC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sC</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y,i,n</m:t>
                    </m:r>
                  </m:sub>
                </m:sSub>
                <m:r>
                  <w:rPr>
                    <w:rFonts w:ascii="Cambria Math" w:hAnsi="Cambria Math"/>
                  </w:rPr>
                  <m:t>  (8.30)</m:t>
                </m:r>
              </m:e>
            </m:mr>
          </m:m>
        </m:oMath>
      </m:oMathPara>
    </w:p>
    <w:p w14:paraId="2FD3F11C"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y,i,n</m:t>
                    </m:r>
                  </m:sub>
                </m:sSub>
              </m:e>
              <m:e>
                <m:r>
                  <w:rPr>
                    <w:rFonts w:ascii="Cambria Math" w:hAnsi="Cambria Math"/>
                  </w:rPr>
                  <m:t>∼logN(0,</m:t>
                </m:r>
                <m:sSub>
                  <m:sSubPr>
                    <m:ctrlPr>
                      <w:rPr>
                        <w:rFonts w:ascii="Cambria Math" w:hAnsi="Cambria Math"/>
                      </w:rPr>
                    </m:ctrlPr>
                  </m:sSubPr>
                  <m:e>
                    <m:r>
                      <w:rPr>
                        <w:rFonts w:ascii="Cambria Math" w:hAnsi="Cambria Math"/>
                      </w:rPr>
                      <m:t>σ</m:t>
                    </m:r>
                  </m:e>
                  <m:sub>
                    <m:r>
                      <w:rPr>
                        <w:rFonts w:ascii="Cambria Math" w:hAnsi="Cambria Math"/>
                      </w:rPr>
                      <m:t>C</m:t>
                    </m:r>
                  </m:sub>
                </m:sSub>
                <m:r>
                  <w:rPr>
                    <w:rFonts w:ascii="Cambria Math" w:hAnsi="Cambria Math"/>
                  </w:rPr>
                  <m:t>)</m:t>
                </m:r>
              </m:e>
            </m:mr>
          </m:m>
        </m:oMath>
      </m:oMathPara>
    </w:p>
    <w:p w14:paraId="70D58321"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obspC</m:t>
                </m:r>
                <m:sSub>
                  <m:sSubPr>
                    <m:ctrlPr>
                      <w:rPr>
                        <w:rFonts w:ascii="Cambria Math" w:hAnsi="Cambria Math"/>
                      </w:rPr>
                    </m:ctrlPr>
                  </m:sSubPr>
                  <m:e>
                    <m:r>
                      <w:rPr>
                        <w:rFonts w:ascii="Cambria Math" w:hAnsi="Cambria Math"/>
                      </w:rPr>
                      <m:t>U</m:t>
                    </m:r>
                  </m:e>
                  <m:sub>
                    <m:r>
                      <w:rPr>
                        <w:rFonts w:ascii="Cambria Math" w:hAnsi="Cambria Math"/>
                      </w:rPr>
                      <m:t>y,i</m:t>
                    </m:r>
                  </m:sub>
                </m:sSub>
              </m:e>
              <m:e>
                <m:r>
                  <w:rPr>
                    <w:rFonts w:ascii="Cambria Math" w:hAnsi="Cambria Math"/>
                  </w:rPr>
                  <m:t>∼</m:t>
                </m:r>
                <m:r>
                  <m:rPr>
                    <m:nor/>
                  </m:rPr>
                  <m:t>Multivariate Logistic</m:t>
                </m:r>
                <m:r>
                  <w:rPr>
                    <w:rFonts w:ascii="Cambria Math" w:hAnsi="Cambria Math"/>
                  </w:rPr>
                  <m:t>(pC</m:t>
                </m:r>
                <m:sSub>
                  <m:sSubPr>
                    <m:ctrlPr>
                      <w:rPr>
                        <w:rFonts w:ascii="Cambria Math" w:hAnsi="Cambria Math"/>
                      </w:rPr>
                    </m:ctrlPr>
                  </m:sSubPr>
                  <m:e>
                    <m:r>
                      <w:rPr>
                        <w:rFonts w:ascii="Cambria Math" w:hAnsi="Cambria Math"/>
                      </w:rPr>
                      <m:t>U</m:t>
                    </m:r>
                  </m:e>
                  <m:sub>
                    <m:r>
                      <w:rPr>
                        <w:rFonts w:ascii="Cambria Math" w:hAnsi="Cambria Math"/>
                      </w:rPr>
                      <m:t>y,i</m:t>
                    </m:r>
                  </m:sub>
                </m:sSub>
                <m:r>
                  <w:rPr>
                    <w:rFonts w:ascii="Cambria Math" w:hAnsi="Cambria Math"/>
                  </w:rPr>
                  <m:t>,κ)  (8.31)</m:t>
                </m:r>
              </m:e>
            </m:mr>
          </m:m>
        </m:oMath>
      </m:oMathPara>
    </w:p>
    <w:p w14:paraId="4A147F86"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pC</m:t>
                </m:r>
                <m:sSub>
                  <m:sSubPr>
                    <m:ctrlPr>
                      <w:rPr>
                        <w:rFonts w:ascii="Cambria Math" w:hAnsi="Cambria Math"/>
                      </w:rPr>
                    </m:ctrlPr>
                  </m:sSubPr>
                  <m:e>
                    <m:r>
                      <w:rPr>
                        <w:rFonts w:ascii="Cambria Math" w:hAnsi="Cambria Math"/>
                      </w:rPr>
                      <m:t>U</m:t>
                    </m:r>
                  </m:e>
                  <m:sub>
                    <m:r>
                      <w:rPr>
                        <w:rFonts w:ascii="Cambria Math" w:hAnsi="Cambria Math"/>
                      </w:rPr>
                      <m:t>y,i</m:t>
                    </m:r>
                  </m:sub>
                </m:sSub>
              </m:e>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mC</m:t>
                        </m:r>
                      </m:e>
                      <m:sub>
                        <m:r>
                          <w:rPr>
                            <w:rFonts w:ascii="Cambria Math" w:hAnsi="Cambria Math"/>
                          </w:rPr>
                          <m:t>y,i</m:t>
                        </m:r>
                      </m:sub>
                    </m:sSub>
                  </m:num>
                  <m:den>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i</m:t>
                        </m:r>
                      </m:sup>
                      <m:e>
                        <m:sSub>
                          <m:sSubPr>
                            <m:ctrlPr>
                              <w:rPr>
                                <w:rFonts w:ascii="Cambria Math" w:hAnsi="Cambria Math"/>
                              </w:rPr>
                            </m:ctrlPr>
                          </m:sSubPr>
                          <m:e>
                            <m:r>
                              <w:rPr>
                                <w:rFonts w:ascii="Cambria Math" w:hAnsi="Cambria Math"/>
                              </w:rPr>
                              <m:t>mC</m:t>
                            </m:r>
                          </m:e>
                          <m:sub>
                            <m:r>
                              <w:rPr>
                                <w:rFonts w:ascii="Cambria Math" w:hAnsi="Cambria Math"/>
                              </w:rPr>
                              <m:t>y,i</m:t>
                            </m:r>
                          </m:sub>
                        </m:sSub>
                      </m:e>
                    </m:nary>
                  </m:den>
                </m:f>
              </m:e>
            </m:mr>
          </m:m>
        </m:oMath>
      </m:oMathPara>
    </w:p>
    <w:p w14:paraId="0F6D1F4F" w14:textId="77777777" w:rsidR="00266FBB" w:rsidRDefault="00933094">
      <w:r>
        <w:t>Observed number of spawners is given by a log normal distribution truncated between the 0.0001 and 0.9999 quantiles (Equation (8.32)). The observed recruitment is the sum of observed catches and observed spawner numbers (Equation (8.34)). The observed exploitation rate is directly calculated by dividing the observed catches by the observed recruitment (Equation (8.35)).</w:t>
      </w:r>
    </w:p>
    <w:p w14:paraId="6856D531" w14:textId="77777777" w:rsidR="00266FBB" w:rsidRDefault="0016135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  (8.32)obs</m:t>
                </m:r>
                <m:sSub>
                  <m:sSubPr>
                    <m:ctrlPr>
                      <w:rPr>
                        <w:rFonts w:ascii="Cambria Math" w:hAnsi="Cambria Math"/>
                      </w:rPr>
                    </m:ctrlPr>
                  </m:sSubPr>
                  <m:e>
                    <m:r>
                      <w:rPr>
                        <w:rFonts w:ascii="Cambria Math" w:hAnsi="Cambria Math"/>
                      </w:rPr>
                      <m:t>S</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y,i</m:t>
                    </m:r>
                  </m:sub>
                </m:sSub>
              </m:e>
            </m:mr>
          </m:m>
        </m:oMath>
      </m:oMathPara>
    </w:p>
    <w:p w14:paraId="663D9B2E"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  (8.33)</m:t>
                </m:r>
                <m:sSub>
                  <m:sSubPr>
                    <m:ctrlPr>
                      <w:rPr>
                        <w:rFonts w:ascii="Cambria Math" w:hAnsi="Cambria Math"/>
                      </w:rPr>
                    </m:ctrlPr>
                  </m:sSubPr>
                  <m:e>
                    <m:r>
                      <w:rPr>
                        <w:rFonts w:ascii="Cambria Math" w:hAnsi="Cambria Math"/>
                      </w:rPr>
                      <m:t>z</m:t>
                    </m:r>
                  </m:e>
                  <m:sub>
                    <m:r>
                      <w:rPr>
                        <w:rFonts w:ascii="Cambria Math" w:hAnsi="Cambria Math"/>
                      </w:rPr>
                      <m:t>y,i</m:t>
                    </m:r>
                  </m:sub>
                </m:sSub>
              </m:e>
              <m:e>
                <m:r>
                  <w:rPr>
                    <w:rFonts w:ascii="Cambria Math" w:hAnsi="Cambria Math"/>
                  </w:rPr>
                  <m:t>∼logN(0,</m:t>
                </m:r>
                <m:sSub>
                  <m:sSubPr>
                    <m:ctrlPr>
                      <w:rPr>
                        <w:rFonts w:ascii="Cambria Math" w:hAnsi="Cambria Math"/>
                      </w:rPr>
                    </m:ctrlPr>
                  </m:sSubPr>
                  <m:e>
                    <m:r>
                      <w:rPr>
                        <w:rFonts w:ascii="Cambria Math" w:hAnsi="Cambria Math"/>
                      </w:rPr>
                      <m:t>σ</m:t>
                    </m:r>
                  </m:e>
                  <m:sub>
                    <m:r>
                      <w:rPr>
                        <w:rFonts w:ascii="Cambria Math" w:hAnsi="Cambria Math"/>
                      </w:rPr>
                      <m:t>S</m:t>
                    </m:r>
                  </m:sub>
                </m:sSub>
                <m:r>
                  <w:rPr>
                    <w:rFonts w:ascii="Cambria Math" w:hAnsi="Cambria Math"/>
                  </w:rPr>
                  <m:t>)</m:t>
                </m:r>
              </m:e>
            </m:mr>
          </m:m>
        </m:oMath>
      </m:oMathPara>
    </w:p>
    <w:p w14:paraId="64772081"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obsR</m:t>
                </m:r>
                <m:sSub>
                  <m:sSubPr>
                    <m:ctrlPr>
                      <w:rPr>
                        <w:rFonts w:ascii="Cambria Math" w:hAnsi="Cambria Math"/>
                      </w:rPr>
                    </m:ctrlPr>
                  </m:sSubPr>
                  <m:e>
                    <m:r>
                      <w:rPr>
                        <w:rFonts w:ascii="Cambria Math" w:hAnsi="Cambria Math"/>
                      </w:rPr>
                      <m:t>Y</m:t>
                    </m:r>
                  </m:e>
                  <m:sub>
                    <m:r>
                      <w:rPr>
                        <w:rFonts w:ascii="Cambria Math" w:hAnsi="Cambria Math"/>
                      </w:rPr>
                      <m:t>y,i</m:t>
                    </m:r>
                  </m:sub>
                </m:sSub>
              </m:e>
              <m:e>
                <m:r>
                  <w:rPr>
                    <w:rFonts w:ascii="Cambria Math" w:hAnsi="Cambria Math"/>
                  </w:rPr>
                  <m:t>=</m:t>
                </m:r>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n</m:t>
                    </m:r>
                  </m:sup>
                  <m:e>
                    <m:r>
                      <w:rPr>
                        <w:rFonts w:ascii="Cambria Math" w:hAnsi="Cambria Math"/>
                      </w:rPr>
                      <m:t>o</m:t>
                    </m:r>
                  </m:e>
                </m:nary>
                <m:r>
                  <w:rPr>
                    <w:rFonts w:ascii="Cambria Math" w:hAnsi="Cambria Math"/>
                  </w:rPr>
                  <m:t>bs</m:t>
                </m:r>
                <m:sSub>
                  <m:sSubPr>
                    <m:ctrlPr>
                      <w:rPr>
                        <w:rFonts w:ascii="Cambria Math" w:hAnsi="Cambria Math"/>
                      </w:rPr>
                    </m:ctrlPr>
                  </m:sSubPr>
                  <m:e>
                    <m:r>
                      <w:rPr>
                        <w:rFonts w:ascii="Cambria Math" w:hAnsi="Cambria Math"/>
                      </w:rPr>
                      <m:t>C</m:t>
                    </m:r>
                  </m:e>
                  <m:sub>
                    <m:r>
                      <w:rPr>
                        <w:rFonts w:ascii="Cambria Math" w:hAnsi="Cambria Math"/>
                      </w:rPr>
                      <m:t>y,i,n</m:t>
                    </m:r>
                  </m:sub>
                </m:sSub>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  (8.34)</m:t>
                </m:r>
              </m:e>
            </m:mr>
          </m:m>
        </m:oMath>
      </m:oMathPara>
    </w:p>
    <w:p w14:paraId="4926EB2D" w14:textId="77777777" w:rsidR="00266FBB" w:rsidRDefault="00161351">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obsE</m:t>
                </m:r>
                <m:sSub>
                  <m:sSubPr>
                    <m:ctrlPr>
                      <w:rPr>
                        <w:rFonts w:ascii="Cambria Math" w:hAnsi="Cambria Math"/>
                      </w:rPr>
                    </m:ctrlPr>
                  </m:sSubPr>
                  <m:e>
                    <m:r>
                      <w:rPr>
                        <w:rFonts w:ascii="Cambria Math" w:hAnsi="Cambria Math"/>
                      </w:rPr>
                      <m:t>R</m:t>
                    </m:r>
                  </m:e>
                  <m:sub>
                    <m:r>
                      <w:rPr>
                        <w:rFonts w:ascii="Cambria Math" w:hAnsi="Cambria Math"/>
                      </w:rPr>
                      <m:t>y,i</m:t>
                    </m:r>
                  </m:sub>
                </m:sSub>
              </m:e>
              <m:e>
                <m: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n</m:t>
                        </m:r>
                      </m:sub>
                      <m:sup>
                        <m:r>
                          <w:rPr>
                            <w:rFonts w:ascii="Cambria Math" w:hAnsi="Cambria Math"/>
                          </w:rPr>
                          <m:t>​</m:t>
                        </m:r>
                      </m:sup>
                      <m:e>
                        <m:r>
                          <w:rPr>
                            <w:rFonts w:ascii="Cambria Math" w:hAnsi="Cambria Math"/>
                          </w:rPr>
                          <m:t>o</m:t>
                        </m:r>
                      </m:e>
                    </m:nary>
                    <m:r>
                      <w:rPr>
                        <w:rFonts w:ascii="Cambria Math" w:hAnsi="Cambria Math"/>
                      </w:rPr>
                      <m:t>bs</m:t>
                    </m:r>
                    <m:sSub>
                      <m:sSubPr>
                        <m:ctrlPr>
                          <w:rPr>
                            <w:rFonts w:ascii="Cambria Math" w:hAnsi="Cambria Math"/>
                          </w:rPr>
                        </m:ctrlPr>
                      </m:sSubPr>
                      <m:e>
                        <m:r>
                          <w:rPr>
                            <w:rFonts w:ascii="Cambria Math" w:hAnsi="Cambria Math"/>
                          </w:rPr>
                          <m:t>C</m:t>
                        </m:r>
                      </m:e>
                      <m:sub>
                        <m:r>
                          <w:rPr>
                            <w:rFonts w:ascii="Cambria Math" w:hAnsi="Cambria Math"/>
                          </w:rPr>
                          <m:t>y,i,n</m:t>
                        </m:r>
                      </m:sub>
                    </m:sSub>
                  </m:num>
                  <m:den>
                    <m:r>
                      <w:rPr>
                        <w:rFonts w:ascii="Cambria Math" w:hAnsi="Cambria Math"/>
                      </w:rPr>
                      <m:t>obsR</m:t>
                    </m:r>
                    <m:sSub>
                      <m:sSubPr>
                        <m:ctrlPr>
                          <w:rPr>
                            <w:rFonts w:ascii="Cambria Math" w:hAnsi="Cambria Math"/>
                          </w:rPr>
                        </m:ctrlPr>
                      </m:sSubPr>
                      <m:e>
                        <m:r>
                          <w:rPr>
                            <w:rFonts w:ascii="Cambria Math" w:hAnsi="Cambria Math"/>
                          </w:rPr>
                          <m:t>Y</m:t>
                        </m:r>
                      </m:e>
                      <m:sub>
                        <m:r>
                          <w:rPr>
                            <w:rFonts w:ascii="Cambria Math" w:hAnsi="Cambria Math"/>
                          </w:rPr>
                          <m:t>y,i</m:t>
                        </m:r>
                      </m:sub>
                    </m:sSub>
                  </m:den>
                </m:f>
                <m:r>
                  <w:rPr>
                    <w:rFonts w:ascii="Cambria Math" w:hAnsi="Cambria Math"/>
                  </w:rPr>
                  <m:t>  (8.35)</m:t>
                </m:r>
              </m:e>
            </m:mr>
          </m:m>
        </m:oMath>
      </m:oMathPara>
    </w:p>
    <w:p w14:paraId="7518EFEA" w14:textId="77777777" w:rsidR="00266FBB" w:rsidRPr="00E51158" w:rsidRDefault="00933094">
      <w:pPr>
        <w:pStyle w:val="Heading3"/>
        <w:rPr>
          <w:lang w:val="en-US"/>
        </w:rPr>
      </w:pPr>
      <w:bookmarkStart w:id="609" w:name="Xb3f83d68684b81127990bd7a972b4f5d19cc68e"/>
      <w:r w:rsidRPr="00E51158">
        <w:rPr>
          <w:lang w:val="en-US"/>
        </w:rPr>
        <w:t>8.2.7</w:t>
      </w:r>
      <w:r w:rsidRPr="00E51158">
        <w:rPr>
          <w:lang w:val="en-US"/>
        </w:rPr>
        <w:tab/>
        <w:t>Run stock assessment and calculate management quantities</w:t>
      </w:r>
      <w:bookmarkEnd w:id="609"/>
    </w:p>
    <w:p w14:paraId="58B8EAA7" w14:textId="77777777" w:rsidR="00266FBB" w:rsidRDefault="00933094">
      <w:r>
        <w:t xml:space="preserve">This next phase of the projection loop simulates salmon stock assessment analysis. The linearized simple Ricker stock-recruit curve is fit to the observed data and </w:t>
      </w:r>
      <m:oMath>
        <m:sSub>
          <m:sSubPr>
            <m:ctrlPr>
              <w:rPr>
                <w:rFonts w:ascii="Cambria Math" w:hAnsi="Cambria Math"/>
              </w:rPr>
            </m:ctrlPr>
          </m:sSubPr>
          <m:e>
            <m:acc>
              <m:accPr>
                <m:ctrlPr>
                  <w:rPr>
                    <w:rFonts w:ascii="Cambria Math" w:hAnsi="Cambria Math"/>
                  </w:rPr>
                </m:ctrlPr>
              </m:accPr>
              <m:e>
                <m:r>
                  <w:rPr>
                    <w:rFonts w:ascii="Cambria Math" w:hAnsi="Cambria Math"/>
                  </w:rPr>
                  <m:t>a</m:t>
                </m:r>
              </m:e>
            </m:acc>
          </m:e>
          <m:sub>
            <m:r>
              <w:rPr>
                <w:rFonts w:ascii="Cambria Math" w:hAnsi="Cambria Math"/>
              </w:rPr>
              <m:t>y,i</m:t>
            </m:r>
          </m:sub>
        </m:sSub>
      </m:oMath>
      <w: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b</m:t>
                </m:r>
              </m:e>
            </m:acc>
          </m:e>
          <m:sub>
            <m:r>
              <w:rPr>
                <w:rFonts w:ascii="Cambria Math" w:hAnsi="Cambria Math"/>
              </w:rPr>
              <m:t>y,i</m:t>
            </m:r>
          </m:sub>
        </m:sSub>
      </m:oMath>
      <w:r>
        <w:t xml:space="preserve"> are estimated. Again, this step was not implemented for LRP analyses, which used benchmarks calculated from true underlying parameters provided as inputs (i.e., from a normative period).</w:t>
      </w:r>
    </w:p>
    <w:p w14:paraId="490EF23E" w14:textId="77777777" w:rsidR="00266FBB" w:rsidRDefault="0016135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obs</m:t>
                        </m:r>
                        <m:sSub>
                          <m:sSubPr>
                            <m:ctrlPr>
                              <w:rPr>
                                <w:rFonts w:ascii="Cambria Math" w:hAnsi="Cambria Math"/>
                              </w:rPr>
                            </m:ctrlPr>
                          </m:sSubPr>
                          <m:e>
                            <m:r>
                              <w:rPr>
                                <w:rFonts w:ascii="Cambria Math" w:hAnsi="Cambria Math"/>
                              </w:rPr>
                              <m:t>R</m:t>
                            </m:r>
                          </m:e>
                          <m:sub>
                            <m:r>
                              <w:rPr>
                                <w:rFonts w:ascii="Cambria Math" w:hAnsi="Cambria Math"/>
                              </w:rPr>
                              <m:t>1:y,i</m:t>
                            </m:r>
                          </m:sub>
                        </m:sSub>
                      </m:num>
                      <m:den>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1:y,i</m:t>
                            </m:r>
                          </m:sub>
                        </m:sSub>
                      </m:den>
                    </m:f>
                  </m:e>
                </m:d>
              </m:e>
              <m:e>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α</m:t>
                        </m:r>
                      </m:e>
                    </m:acc>
                  </m:e>
                  <m:sub>
                    <m:r>
                      <w:rPr>
                        <w:rFonts w:ascii="Cambria Math" w:hAnsi="Cambria Math"/>
                      </w:rPr>
                      <m:t>y,i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y,i</m:t>
                    </m:r>
                  </m:sub>
                </m:sSub>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y,i</m:t>
                    </m:r>
                  </m:sub>
                </m:sSub>
              </m:e>
            </m:mr>
            <m:mr>
              <m:e/>
              <m:e>
                <m:r>
                  <w:rPr>
                    <w:rFonts w:ascii="Cambria Math" w:hAnsi="Cambria Math"/>
                  </w:rPr>
                  <m:t>  (8.36)</m:t>
                </m:r>
              </m:e>
            </m:mr>
          </m:m>
        </m:oMath>
      </m:oMathPara>
    </w:p>
    <w:p w14:paraId="5D700BBD" w14:textId="77777777" w:rsidR="00266FBB" w:rsidRDefault="00933094">
      <w:r>
        <w:t xml:space="preserve">The management quantities, i.e., </w:t>
      </w:r>
      <m:oMath>
        <m:r>
          <w:rPr>
            <w:rFonts w:ascii="Cambria Math" w:hAnsi="Cambria Math"/>
          </w:rPr>
          <m:t>Sgen</m:t>
        </m:r>
      </m:oMath>
      <w:r>
        <w:t xml:space="preserve"> and </w:t>
      </w:r>
      <m:oMath>
        <m:r>
          <w:rPr>
            <w:rFonts w:ascii="Cambria Math" w:hAnsi="Cambria Math"/>
          </w:rPr>
          <m:t>Smsy</m:t>
        </m:r>
      </m:oMath>
      <w:r>
        <w:t xml:space="preserve"> or Spawners quantiles, can then be recalculated based on the estimated stock-recruitment parameters and the observed time series of spawners using the same procedure described in section 8.1.3.</w:t>
      </w:r>
    </w:p>
    <w:p w14:paraId="2E7F3BFC" w14:textId="77777777" w:rsidR="00266FBB" w:rsidRPr="00E51158" w:rsidRDefault="00933094">
      <w:pPr>
        <w:pStyle w:val="Heading3"/>
        <w:rPr>
          <w:lang w:val="en-US"/>
        </w:rPr>
      </w:pPr>
      <w:bookmarkStart w:id="610" w:name="project-population-dynamics"/>
      <w:r w:rsidRPr="00E51158">
        <w:rPr>
          <w:lang w:val="en-US"/>
        </w:rPr>
        <w:t>8.2.8</w:t>
      </w:r>
      <w:r w:rsidRPr="00E51158">
        <w:rPr>
          <w:lang w:val="en-US"/>
        </w:rPr>
        <w:tab/>
        <w:t>Project population dynamics</w:t>
      </w:r>
      <w:bookmarkEnd w:id="610"/>
    </w:p>
    <w:p w14:paraId="622D02B8" w14:textId="77777777" w:rsidR="00266FBB" w:rsidRDefault="00933094">
      <w:r>
        <w:t>In this section the brood year recruitment for the current projection year is computed. The first step is to generate the marine survival estimates which are used to project recruitment when the Ricker model with survival covariates is applied. The survival covariates are generated using the method described in Section 8.1.2 and Equations (8.10) and (8.9). Marine survival covariates are considered to be constant across CUs.</w:t>
      </w:r>
    </w:p>
    <w:p w14:paraId="73CE3451" w14:textId="77777777" w:rsidR="00266FBB" w:rsidRDefault="00933094">
      <w:pPr>
        <w:pStyle w:val="BodyText"/>
      </w:pPr>
      <w:r>
        <w:t>The following step is to compute the age structure of the returns with random error, which follows the same procedure described in Section 8.1.2. The age structure follows a distribution with mean age structure and standard deviation for each CU given in the input files.</w:t>
      </w:r>
    </w:p>
    <w:p w14:paraId="48BA01B5" w14:textId="77777777" w:rsidR="00266FBB" w:rsidRDefault="00933094">
      <w:pPr>
        <w:pStyle w:val="BodyText"/>
      </w:pPr>
      <w:r>
        <w:t>In the next step generates recruitment deviations, which are computed with multivariate normal distribution, reflecting the recruitment covariance among CUs. Recruitment is then calculated following the same procedure described in Section8.1.2 and using Equation (8.5) for the simple Ricker model, or Equation (8.7) for the Ricker model with survival covariates.</w:t>
      </w:r>
    </w:p>
    <w:p w14:paraId="22E06761" w14:textId="77777777" w:rsidR="00266FBB" w:rsidRDefault="00933094">
      <w:pPr>
        <w:pStyle w:val="BodyText"/>
      </w:pPr>
      <w:r>
        <w:t>The last step of the projection loop is to compute the true and observed upper and lower benchmarks, which are based on the management quantities described in the previous section (Section 8.2.7. These are either stock-recruit or percentile benchmarks, as described in section 8.1.3 computed based on the true and observed spawner abundances.</w:t>
      </w:r>
    </w:p>
    <w:p w14:paraId="15EAB9ED" w14:textId="77777777" w:rsidR="00266FBB" w:rsidRDefault="00933094">
      <w:pPr>
        <w:pStyle w:val="Heading1"/>
      </w:pPr>
      <w:bookmarkStart w:id="611" w:name="app:coho-appendix"/>
      <w:r>
        <w:lastRenderedPageBreak/>
        <w:t>9</w:t>
      </w:r>
      <w:r>
        <w:tab/>
        <w:t>INTERIOR FRASER RIVER COHO MODEL FITS</w:t>
      </w:r>
      <w:bookmarkEnd w:id="611"/>
    </w:p>
    <w:p w14:paraId="68EB69B9" w14:textId="77777777" w:rsidR="00266FBB" w:rsidRDefault="00933094">
      <w:r>
        <w:rPr>
          <w:noProof/>
        </w:rPr>
        <w:drawing>
          <wp:inline distT="0" distB="0" distL="0" distR="0" wp14:anchorId="249A990B" wp14:editId="59EDF12B">
            <wp:extent cx="5943600" cy="3714750"/>
            <wp:effectExtent l="0" t="0" r="0" b="0"/>
            <wp:docPr id="43" name="Picture" descr="Figure 9.1: Prior distribution of SREP used when fitting the Ricker_priorCap model.The red dashed line shows the maximum likelihood estimate of SRep from the base Ricker model stock recruitment fit. The mean of the SRep prior was set to 1.4 times the maximum likelihood estimate"/>
            <wp:cNvGraphicFramePr/>
            <a:graphic xmlns:a="http://schemas.openxmlformats.org/drawingml/2006/main">
              <a:graphicData uri="http://schemas.openxmlformats.org/drawingml/2006/picture">
                <pic:pic xmlns:pic="http://schemas.openxmlformats.org/drawingml/2006/picture">
                  <pic:nvPicPr>
                    <pic:cNvPr id="0" name="Picture" descr="figure/coho-SrepPriorDist.png"/>
                    <pic:cNvPicPr>
                      <a:picLocks noChangeAspect="1" noChangeArrowheads="1"/>
                    </pic:cNvPicPr>
                  </pic:nvPicPr>
                  <pic:blipFill>
                    <a:blip r:embed="rId58"/>
                    <a:stretch>
                      <a:fillRect/>
                    </a:stretch>
                  </pic:blipFill>
                  <pic:spPr bwMode="auto">
                    <a:xfrm>
                      <a:off x="0" y="0"/>
                      <a:ext cx="5943600" cy="3714750"/>
                    </a:xfrm>
                    <a:prstGeom prst="rect">
                      <a:avLst/>
                    </a:prstGeom>
                    <a:noFill/>
                    <a:ln w="9525">
                      <a:noFill/>
                      <a:headEnd/>
                      <a:tailEnd/>
                    </a:ln>
                  </pic:spPr>
                </pic:pic>
              </a:graphicData>
            </a:graphic>
          </wp:inline>
        </w:drawing>
      </w:r>
    </w:p>
    <w:p w14:paraId="2A43D9FD" w14:textId="77777777" w:rsidR="00266FBB" w:rsidRDefault="00933094">
      <w:r>
        <w:t>Figure 9.1: Prior distribution of SREP used when fitting the Ricker_priorCap model.The red dashed line shows the maximum likelihood estimate of SRep from the base Ricker model stock recruitment fit. The mean of the SRep prior was set to 1.4 times the maximum likelihood estimate</w:t>
      </w:r>
    </w:p>
    <w:p w14:paraId="080E9B73" w14:textId="77777777" w:rsidR="00266FBB" w:rsidRDefault="00933094">
      <w:r>
        <w:br w:type="page"/>
      </w:r>
    </w:p>
    <w:p w14:paraId="336E4AC4" w14:textId="77777777" w:rsidR="00266FBB" w:rsidRDefault="00933094">
      <w:r>
        <w:lastRenderedPageBreak/>
        <w:t>Table 9.1: Summary of posterior distribution mean and quantiles (5%, 50%, and 95%) for stock recruit model parameters and Sgen lower benchmark from the Ricker model fit.</w:t>
      </w:r>
    </w:p>
    <w:tbl>
      <w:tblPr>
        <w:tblStyle w:val="Table"/>
        <w:tblW w:w="0" w:type="pct"/>
        <w:tblInd w:w="108" w:type="dxa"/>
        <w:tblLook w:val="07E0" w:firstRow="1" w:lastRow="1" w:firstColumn="1" w:lastColumn="1" w:noHBand="1" w:noVBand="1"/>
      </w:tblPr>
      <w:tblGrid>
        <w:gridCol w:w="1762"/>
        <w:gridCol w:w="950"/>
        <w:gridCol w:w="939"/>
        <w:gridCol w:w="939"/>
        <w:gridCol w:w="939"/>
        <w:gridCol w:w="939"/>
      </w:tblGrid>
      <w:tr w:rsidR="00266FBB" w14:paraId="7477F9D3"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29371FB0" w14:textId="77777777" w:rsidR="00266FBB" w:rsidRDefault="00933094">
            <w:pPr>
              <w:pStyle w:val="Compact"/>
            </w:pPr>
            <w:r>
              <w:t>CU</w:t>
            </w:r>
          </w:p>
        </w:tc>
        <w:tc>
          <w:tcPr>
            <w:tcW w:w="0" w:type="auto"/>
            <w:tcBorders>
              <w:bottom w:val="single" w:sz="0" w:space="0" w:color="auto"/>
            </w:tcBorders>
            <w:vAlign w:val="bottom"/>
          </w:tcPr>
          <w:p w14:paraId="42C77EA6" w14:textId="77777777" w:rsidR="00266FBB" w:rsidRDefault="00933094">
            <w:pPr>
              <w:pStyle w:val="Compact"/>
            </w:pPr>
            <w:r>
              <w:t>Variable</w:t>
            </w:r>
          </w:p>
        </w:tc>
        <w:tc>
          <w:tcPr>
            <w:tcW w:w="0" w:type="auto"/>
            <w:tcBorders>
              <w:bottom w:val="single" w:sz="0" w:space="0" w:color="auto"/>
            </w:tcBorders>
            <w:vAlign w:val="bottom"/>
          </w:tcPr>
          <w:p w14:paraId="7A528CBA" w14:textId="77777777" w:rsidR="00266FBB" w:rsidRDefault="00933094">
            <w:pPr>
              <w:pStyle w:val="Compact"/>
              <w:jc w:val="right"/>
            </w:pPr>
            <w:r>
              <w:t>Mean</w:t>
            </w:r>
          </w:p>
        </w:tc>
        <w:tc>
          <w:tcPr>
            <w:tcW w:w="0" w:type="auto"/>
            <w:tcBorders>
              <w:bottom w:val="single" w:sz="0" w:space="0" w:color="auto"/>
            </w:tcBorders>
            <w:vAlign w:val="bottom"/>
          </w:tcPr>
          <w:p w14:paraId="4BEDC763" w14:textId="77777777" w:rsidR="00266FBB" w:rsidRDefault="00933094">
            <w:pPr>
              <w:pStyle w:val="Compact"/>
              <w:jc w:val="right"/>
            </w:pPr>
            <w:r>
              <w:t>P05</w:t>
            </w:r>
          </w:p>
        </w:tc>
        <w:tc>
          <w:tcPr>
            <w:tcW w:w="0" w:type="auto"/>
            <w:tcBorders>
              <w:bottom w:val="single" w:sz="0" w:space="0" w:color="auto"/>
            </w:tcBorders>
            <w:vAlign w:val="bottom"/>
          </w:tcPr>
          <w:p w14:paraId="7C06F8B4" w14:textId="77777777" w:rsidR="00266FBB" w:rsidRDefault="00933094">
            <w:pPr>
              <w:pStyle w:val="Compact"/>
              <w:jc w:val="right"/>
            </w:pPr>
            <w:r>
              <w:t>P50</w:t>
            </w:r>
          </w:p>
        </w:tc>
        <w:tc>
          <w:tcPr>
            <w:tcW w:w="0" w:type="auto"/>
            <w:tcBorders>
              <w:bottom w:val="single" w:sz="0" w:space="0" w:color="auto"/>
            </w:tcBorders>
            <w:vAlign w:val="bottom"/>
          </w:tcPr>
          <w:p w14:paraId="32800621" w14:textId="77777777" w:rsidR="00266FBB" w:rsidRDefault="00933094">
            <w:pPr>
              <w:pStyle w:val="Compact"/>
              <w:jc w:val="right"/>
            </w:pPr>
            <w:r>
              <w:t>P95</w:t>
            </w:r>
          </w:p>
        </w:tc>
      </w:tr>
      <w:tr w:rsidR="00266FBB" w14:paraId="5CAC9DAF" w14:textId="77777777">
        <w:tc>
          <w:tcPr>
            <w:tcW w:w="0" w:type="auto"/>
          </w:tcPr>
          <w:p w14:paraId="39B80BB0" w14:textId="77777777" w:rsidR="00266FBB" w:rsidRDefault="00933094">
            <w:pPr>
              <w:pStyle w:val="Compact"/>
            </w:pPr>
            <w:r>
              <w:t>Middle Fraser</w:t>
            </w:r>
          </w:p>
        </w:tc>
        <w:tc>
          <w:tcPr>
            <w:tcW w:w="0" w:type="auto"/>
          </w:tcPr>
          <w:p w14:paraId="64A5387A" w14:textId="77777777" w:rsidR="00266FBB" w:rsidRDefault="00933094">
            <w:pPr>
              <w:pStyle w:val="Compact"/>
            </w:pPr>
            <w:r>
              <w:t>adjProd</w:t>
            </w:r>
          </w:p>
        </w:tc>
        <w:tc>
          <w:tcPr>
            <w:tcW w:w="0" w:type="auto"/>
          </w:tcPr>
          <w:p w14:paraId="31747C7C" w14:textId="77777777" w:rsidR="00266FBB" w:rsidRDefault="00933094">
            <w:pPr>
              <w:pStyle w:val="Compact"/>
              <w:jc w:val="right"/>
            </w:pPr>
            <w:r>
              <w:t>2.38</w:t>
            </w:r>
          </w:p>
        </w:tc>
        <w:tc>
          <w:tcPr>
            <w:tcW w:w="0" w:type="auto"/>
          </w:tcPr>
          <w:p w14:paraId="5CD8648E" w14:textId="77777777" w:rsidR="00266FBB" w:rsidRDefault="00933094">
            <w:pPr>
              <w:pStyle w:val="Compact"/>
              <w:jc w:val="right"/>
            </w:pPr>
            <w:r>
              <w:t>1.73</w:t>
            </w:r>
          </w:p>
        </w:tc>
        <w:tc>
          <w:tcPr>
            <w:tcW w:w="0" w:type="auto"/>
          </w:tcPr>
          <w:p w14:paraId="74968EAC" w14:textId="77777777" w:rsidR="00266FBB" w:rsidRDefault="00933094">
            <w:pPr>
              <w:pStyle w:val="Compact"/>
              <w:jc w:val="right"/>
            </w:pPr>
            <w:r>
              <w:t>2.32</w:t>
            </w:r>
          </w:p>
        </w:tc>
        <w:tc>
          <w:tcPr>
            <w:tcW w:w="0" w:type="auto"/>
          </w:tcPr>
          <w:p w14:paraId="4EEC5CB0" w14:textId="77777777" w:rsidR="00266FBB" w:rsidRDefault="00933094">
            <w:pPr>
              <w:pStyle w:val="Compact"/>
              <w:jc w:val="right"/>
            </w:pPr>
            <w:r>
              <w:t>3.20</w:t>
            </w:r>
          </w:p>
        </w:tc>
      </w:tr>
      <w:tr w:rsidR="00266FBB" w14:paraId="53253C09" w14:textId="77777777">
        <w:tc>
          <w:tcPr>
            <w:tcW w:w="0" w:type="auto"/>
          </w:tcPr>
          <w:p w14:paraId="652A22EE" w14:textId="77777777" w:rsidR="00266FBB" w:rsidRDefault="00266FBB"/>
        </w:tc>
        <w:tc>
          <w:tcPr>
            <w:tcW w:w="0" w:type="auto"/>
          </w:tcPr>
          <w:p w14:paraId="1C8AF4EE" w14:textId="77777777" w:rsidR="00266FBB" w:rsidRDefault="00933094">
            <w:pPr>
              <w:pStyle w:val="Compact"/>
            </w:pPr>
            <w:r>
              <w:t>alpha</w:t>
            </w:r>
          </w:p>
        </w:tc>
        <w:tc>
          <w:tcPr>
            <w:tcW w:w="0" w:type="auto"/>
          </w:tcPr>
          <w:p w14:paraId="19E31A97" w14:textId="77777777" w:rsidR="00266FBB" w:rsidRDefault="00933094">
            <w:pPr>
              <w:pStyle w:val="Compact"/>
              <w:jc w:val="right"/>
            </w:pPr>
            <w:r>
              <w:t>2.88</w:t>
            </w:r>
          </w:p>
        </w:tc>
        <w:tc>
          <w:tcPr>
            <w:tcW w:w="0" w:type="auto"/>
          </w:tcPr>
          <w:p w14:paraId="387FDB50" w14:textId="77777777" w:rsidR="00266FBB" w:rsidRDefault="00933094">
            <w:pPr>
              <w:pStyle w:val="Compact"/>
              <w:jc w:val="right"/>
            </w:pPr>
            <w:r>
              <w:t>2.20</w:t>
            </w:r>
          </w:p>
        </w:tc>
        <w:tc>
          <w:tcPr>
            <w:tcW w:w="0" w:type="auto"/>
          </w:tcPr>
          <w:p w14:paraId="1C0D5858" w14:textId="77777777" w:rsidR="00266FBB" w:rsidRDefault="00933094">
            <w:pPr>
              <w:pStyle w:val="Compact"/>
              <w:jc w:val="right"/>
            </w:pPr>
            <w:r>
              <w:t>2.87</w:t>
            </w:r>
          </w:p>
        </w:tc>
        <w:tc>
          <w:tcPr>
            <w:tcW w:w="0" w:type="auto"/>
          </w:tcPr>
          <w:p w14:paraId="4702D7FF" w14:textId="77777777" w:rsidR="00266FBB" w:rsidRDefault="00933094">
            <w:pPr>
              <w:pStyle w:val="Compact"/>
              <w:jc w:val="right"/>
            </w:pPr>
            <w:r>
              <w:t>3.62</w:t>
            </w:r>
          </w:p>
        </w:tc>
      </w:tr>
      <w:tr w:rsidR="00266FBB" w14:paraId="37EFAC6C" w14:textId="77777777">
        <w:tc>
          <w:tcPr>
            <w:tcW w:w="0" w:type="auto"/>
          </w:tcPr>
          <w:p w14:paraId="567CFC69" w14:textId="77777777" w:rsidR="00266FBB" w:rsidRDefault="00266FBB"/>
        </w:tc>
        <w:tc>
          <w:tcPr>
            <w:tcW w:w="0" w:type="auto"/>
          </w:tcPr>
          <w:p w14:paraId="13EC2B81" w14:textId="77777777" w:rsidR="00266FBB" w:rsidRDefault="00933094">
            <w:pPr>
              <w:pStyle w:val="Compact"/>
            </w:pPr>
            <w:r>
              <w:t>beta</w:t>
            </w:r>
          </w:p>
        </w:tc>
        <w:tc>
          <w:tcPr>
            <w:tcW w:w="0" w:type="auto"/>
          </w:tcPr>
          <w:p w14:paraId="664DA1CB" w14:textId="77777777" w:rsidR="00266FBB" w:rsidRDefault="00933094">
            <w:pPr>
              <w:pStyle w:val="Compact"/>
              <w:jc w:val="right"/>
            </w:pPr>
            <w:r>
              <w:t>0.00</w:t>
            </w:r>
          </w:p>
        </w:tc>
        <w:tc>
          <w:tcPr>
            <w:tcW w:w="0" w:type="auto"/>
          </w:tcPr>
          <w:p w14:paraId="4B44CFD9" w14:textId="77777777" w:rsidR="00266FBB" w:rsidRDefault="00933094">
            <w:pPr>
              <w:pStyle w:val="Compact"/>
              <w:jc w:val="right"/>
            </w:pPr>
            <w:r>
              <w:t>0.00</w:t>
            </w:r>
          </w:p>
        </w:tc>
        <w:tc>
          <w:tcPr>
            <w:tcW w:w="0" w:type="auto"/>
          </w:tcPr>
          <w:p w14:paraId="29E68F46" w14:textId="77777777" w:rsidR="00266FBB" w:rsidRDefault="00933094">
            <w:pPr>
              <w:pStyle w:val="Compact"/>
              <w:jc w:val="right"/>
            </w:pPr>
            <w:r>
              <w:t>0.00</w:t>
            </w:r>
          </w:p>
        </w:tc>
        <w:tc>
          <w:tcPr>
            <w:tcW w:w="0" w:type="auto"/>
          </w:tcPr>
          <w:p w14:paraId="0D13494C" w14:textId="77777777" w:rsidR="00266FBB" w:rsidRDefault="00933094">
            <w:pPr>
              <w:pStyle w:val="Compact"/>
              <w:jc w:val="right"/>
            </w:pPr>
            <w:r>
              <w:t>0.00</w:t>
            </w:r>
          </w:p>
        </w:tc>
      </w:tr>
      <w:tr w:rsidR="00266FBB" w14:paraId="5A0A057D" w14:textId="77777777">
        <w:tc>
          <w:tcPr>
            <w:tcW w:w="0" w:type="auto"/>
          </w:tcPr>
          <w:p w14:paraId="00B66D7A" w14:textId="77777777" w:rsidR="00266FBB" w:rsidRDefault="00266FBB"/>
        </w:tc>
        <w:tc>
          <w:tcPr>
            <w:tcW w:w="0" w:type="auto"/>
          </w:tcPr>
          <w:p w14:paraId="7192844F" w14:textId="77777777" w:rsidR="00266FBB" w:rsidRDefault="00933094">
            <w:pPr>
              <w:pStyle w:val="Compact"/>
            </w:pPr>
            <w:r>
              <w:t>gamma</w:t>
            </w:r>
          </w:p>
        </w:tc>
        <w:tc>
          <w:tcPr>
            <w:tcW w:w="0" w:type="auto"/>
          </w:tcPr>
          <w:p w14:paraId="1CEAC43D" w14:textId="77777777" w:rsidR="00266FBB" w:rsidRDefault="00933094">
            <w:pPr>
              <w:pStyle w:val="Compact"/>
              <w:jc w:val="right"/>
            </w:pPr>
            <w:r>
              <w:t>0.42</w:t>
            </w:r>
          </w:p>
        </w:tc>
        <w:tc>
          <w:tcPr>
            <w:tcW w:w="0" w:type="auto"/>
          </w:tcPr>
          <w:p w14:paraId="757708A3" w14:textId="77777777" w:rsidR="00266FBB" w:rsidRDefault="00933094">
            <w:pPr>
              <w:pStyle w:val="Compact"/>
              <w:jc w:val="right"/>
            </w:pPr>
            <w:r>
              <w:t>0.29</w:t>
            </w:r>
          </w:p>
        </w:tc>
        <w:tc>
          <w:tcPr>
            <w:tcW w:w="0" w:type="auto"/>
          </w:tcPr>
          <w:p w14:paraId="7293430F" w14:textId="77777777" w:rsidR="00266FBB" w:rsidRDefault="00933094">
            <w:pPr>
              <w:pStyle w:val="Compact"/>
              <w:jc w:val="right"/>
            </w:pPr>
            <w:r>
              <w:t>0.42</w:t>
            </w:r>
          </w:p>
        </w:tc>
        <w:tc>
          <w:tcPr>
            <w:tcW w:w="0" w:type="auto"/>
          </w:tcPr>
          <w:p w14:paraId="16807B61" w14:textId="77777777" w:rsidR="00266FBB" w:rsidRDefault="00933094">
            <w:pPr>
              <w:pStyle w:val="Compact"/>
              <w:jc w:val="right"/>
            </w:pPr>
            <w:r>
              <w:t>0.56</w:t>
            </w:r>
          </w:p>
        </w:tc>
      </w:tr>
      <w:tr w:rsidR="00266FBB" w14:paraId="540E70F8" w14:textId="77777777">
        <w:tc>
          <w:tcPr>
            <w:tcW w:w="0" w:type="auto"/>
          </w:tcPr>
          <w:p w14:paraId="4D8170AA" w14:textId="77777777" w:rsidR="00266FBB" w:rsidRDefault="00266FBB"/>
        </w:tc>
        <w:tc>
          <w:tcPr>
            <w:tcW w:w="0" w:type="auto"/>
          </w:tcPr>
          <w:p w14:paraId="79CC04F1" w14:textId="77777777" w:rsidR="00266FBB" w:rsidRDefault="00933094">
            <w:pPr>
              <w:pStyle w:val="Compact"/>
            </w:pPr>
            <w:r>
              <w:t>Sgen</w:t>
            </w:r>
          </w:p>
        </w:tc>
        <w:tc>
          <w:tcPr>
            <w:tcW w:w="0" w:type="auto"/>
          </w:tcPr>
          <w:p w14:paraId="22E693EE" w14:textId="77777777" w:rsidR="00266FBB" w:rsidRDefault="00933094">
            <w:pPr>
              <w:pStyle w:val="Compact"/>
              <w:jc w:val="right"/>
            </w:pPr>
            <w:r>
              <w:t>1646.00</w:t>
            </w:r>
          </w:p>
        </w:tc>
        <w:tc>
          <w:tcPr>
            <w:tcW w:w="0" w:type="auto"/>
          </w:tcPr>
          <w:p w14:paraId="02C5C70A" w14:textId="77777777" w:rsidR="00266FBB" w:rsidRDefault="00933094">
            <w:pPr>
              <w:pStyle w:val="Compact"/>
              <w:jc w:val="right"/>
            </w:pPr>
            <w:r>
              <w:t>870.00</w:t>
            </w:r>
          </w:p>
        </w:tc>
        <w:tc>
          <w:tcPr>
            <w:tcW w:w="0" w:type="auto"/>
          </w:tcPr>
          <w:p w14:paraId="7871793C" w14:textId="77777777" w:rsidR="00266FBB" w:rsidRDefault="00933094">
            <w:pPr>
              <w:pStyle w:val="Compact"/>
              <w:jc w:val="right"/>
            </w:pPr>
            <w:r>
              <w:t>1576.00</w:t>
            </w:r>
          </w:p>
        </w:tc>
        <w:tc>
          <w:tcPr>
            <w:tcW w:w="0" w:type="auto"/>
          </w:tcPr>
          <w:p w14:paraId="3444F241" w14:textId="77777777" w:rsidR="00266FBB" w:rsidRDefault="00933094">
            <w:pPr>
              <w:pStyle w:val="Compact"/>
              <w:jc w:val="right"/>
            </w:pPr>
            <w:r>
              <w:t>2663.00</w:t>
            </w:r>
          </w:p>
        </w:tc>
      </w:tr>
      <w:tr w:rsidR="00266FBB" w14:paraId="059AFCD8" w14:textId="77777777">
        <w:tc>
          <w:tcPr>
            <w:tcW w:w="0" w:type="auto"/>
          </w:tcPr>
          <w:p w14:paraId="4910AD44" w14:textId="77777777" w:rsidR="00266FBB" w:rsidRDefault="00266FBB"/>
        </w:tc>
        <w:tc>
          <w:tcPr>
            <w:tcW w:w="0" w:type="auto"/>
          </w:tcPr>
          <w:p w14:paraId="1FD3D502" w14:textId="77777777" w:rsidR="00266FBB" w:rsidRDefault="00933094">
            <w:pPr>
              <w:pStyle w:val="Compact"/>
            </w:pPr>
            <w:r>
              <w:t>sigma</w:t>
            </w:r>
          </w:p>
        </w:tc>
        <w:tc>
          <w:tcPr>
            <w:tcW w:w="0" w:type="auto"/>
          </w:tcPr>
          <w:p w14:paraId="1C9F7642" w14:textId="77777777" w:rsidR="00266FBB" w:rsidRDefault="00933094">
            <w:pPr>
              <w:pStyle w:val="Compact"/>
              <w:jc w:val="right"/>
            </w:pPr>
            <w:r>
              <w:t>0.45</w:t>
            </w:r>
          </w:p>
        </w:tc>
        <w:tc>
          <w:tcPr>
            <w:tcW w:w="0" w:type="auto"/>
          </w:tcPr>
          <w:p w14:paraId="2C889539" w14:textId="77777777" w:rsidR="00266FBB" w:rsidRDefault="00933094">
            <w:pPr>
              <w:pStyle w:val="Compact"/>
              <w:jc w:val="right"/>
            </w:pPr>
            <w:r>
              <w:t>0.34</w:t>
            </w:r>
          </w:p>
        </w:tc>
        <w:tc>
          <w:tcPr>
            <w:tcW w:w="0" w:type="auto"/>
          </w:tcPr>
          <w:p w14:paraId="0ED17DFB" w14:textId="77777777" w:rsidR="00266FBB" w:rsidRDefault="00933094">
            <w:pPr>
              <w:pStyle w:val="Compact"/>
              <w:jc w:val="right"/>
            </w:pPr>
            <w:r>
              <w:t>0.44</w:t>
            </w:r>
          </w:p>
        </w:tc>
        <w:tc>
          <w:tcPr>
            <w:tcW w:w="0" w:type="auto"/>
          </w:tcPr>
          <w:p w14:paraId="15DACA99" w14:textId="77777777" w:rsidR="00266FBB" w:rsidRDefault="00933094">
            <w:pPr>
              <w:pStyle w:val="Compact"/>
              <w:jc w:val="right"/>
            </w:pPr>
            <w:r>
              <w:t>0.60</w:t>
            </w:r>
          </w:p>
        </w:tc>
      </w:tr>
      <w:tr w:rsidR="00266FBB" w14:paraId="72D36906" w14:textId="77777777">
        <w:tc>
          <w:tcPr>
            <w:tcW w:w="0" w:type="auto"/>
          </w:tcPr>
          <w:p w14:paraId="25E292DB" w14:textId="77777777" w:rsidR="00266FBB" w:rsidRDefault="00933094">
            <w:pPr>
              <w:pStyle w:val="Compact"/>
            </w:pPr>
            <w:r>
              <w:t>Fraser Canyon</w:t>
            </w:r>
          </w:p>
        </w:tc>
        <w:tc>
          <w:tcPr>
            <w:tcW w:w="0" w:type="auto"/>
          </w:tcPr>
          <w:p w14:paraId="0028B1BB" w14:textId="77777777" w:rsidR="00266FBB" w:rsidRDefault="00933094">
            <w:pPr>
              <w:pStyle w:val="Compact"/>
            </w:pPr>
            <w:r>
              <w:t>adjProd</w:t>
            </w:r>
          </w:p>
        </w:tc>
        <w:tc>
          <w:tcPr>
            <w:tcW w:w="0" w:type="auto"/>
          </w:tcPr>
          <w:p w14:paraId="34370211" w14:textId="77777777" w:rsidR="00266FBB" w:rsidRDefault="00933094">
            <w:pPr>
              <w:pStyle w:val="Compact"/>
              <w:jc w:val="right"/>
            </w:pPr>
            <w:r>
              <w:t>6.26</w:t>
            </w:r>
          </w:p>
        </w:tc>
        <w:tc>
          <w:tcPr>
            <w:tcW w:w="0" w:type="auto"/>
          </w:tcPr>
          <w:p w14:paraId="3D570352" w14:textId="77777777" w:rsidR="00266FBB" w:rsidRDefault="00933094">
            <w:pPr>
              <w:pStyle w:val="Compact"/>
              <w:jc w:val="right"/>
            </w:pPr>
            <w:r>
              <w:t>3.16</w:t>
            </w:r>
          </w:p>
        </w:tc>
        <w:tc>
          <w:tcPr>
            <w:tcW w:w="0" w:type="auto"/>
          </w:tcPr>
          <w:p w14:paraId="4E272B0B" w14:textId="77777777" w:rsidR="00266FBB" w:rsidRDefault="00933094">
            <w:pPr>
              <w:pStyle w:val="Compact"/>
              <w:jc w:val="right"/>
            </w:pPr>
            <w:r>
              <w:t>5.67</w:t>
            </w:r>
          </w:p>
        </w:tc>
        <w:tc>
          <w:tcPr>
            <w:tcW w:w="0" w:type="auto"/>
          </w:tcPr>
          <w:p w14:paraId="4FAB1F0F" w14:textId="77777777" w:rsidR="00266FBB" w:rsidRDefault="00933094">
            <w:pPr>
              <w:pStyle w:val="Compact"/>
              <w:jc w:val="right"/>
            </w:pPr>
            <w:r>
              <w:t>11.21</w:t>
            </w:r>
          </w:p>
        </w:tc>
      </w:tr>
      <w:tr w:rsidR="00266FBB" w14:paraId="4473B43D" w14:textId="77777777">
        <w:tc>
          <w:tcPr>
            <w:tcW w:w="0" w:type="auto"/>
          </w:tcPr>
          <w:p w14:paraId="3370FE92" w14:textId="77777777" w:rsidR="00266FBB" w:rsidRDefault="00266FBB"/>
        </w:tc>
        <w:tc>
          <w:tcPr>
            <w:tcW w:w="0" w:type="auto"/>
          </w:tcPr>
          <w:p w14:paraId="10E2F664" w14:textId="77777777" w:rsidR="00266FBB" w:rsidRDefault="00933094">
            <w:pPr>
              <w:pStyle w:val="Compact"/>
            </w:pPr>
            <w:r>
              <w:t>alpha</w:t>
            </w:r>
          </w:p>
        </w:tc>
        <w:tc>
          <w:tcPr>
            <w:tcW w:w="0" w:type="auto"/>
          </w:tcPr>
          <w:p w14:paraId="6E131B83" w14:textId="77777777" w:rsidR="00266FBB" w:rsidRDefault="00933094">
            <w:pPr>
              <w:pStyle w:val="Compact"/>
              <w:jc w:val="right"/>
            </w:pPr>
            <w:r>
              <w:t>3.79</w:t>
            </w:r>
          </w:p>
        </w:tc>
        <w:tc>
          <w:tcPr>
            <w:tcW w:w="0" w:type="auto"/>
          </w:tcPr>
          <w:p w14:paraId="6E1371D7" w14:textId="77777777" w:rsidR="00266FBB" w:rsidRDefault="00933094">
            <w:pPr>
              <w:pStyle w:val="Compact"/>
              <w:jc w:val="right"/>
            </w:pPr>
            <w:r>
              <w:t>2.92</w:t>
            </w:r>
          </w:p>
        </w:tc>
        <w:tc>
          <w:tcPr>
            <w:tcW w:w="0" w:type="auto"/>
          </w:tcPr>
          <w:p w14:paraId="7B032BAE" w14:textId="77777777" w:rsidR="00266FBB" w:rsidRDefault="00933094">
            <w:pPr>
              <w:pStyle w:val="Compact"/>
              <w:jc w:val="right"/>
            </w:pPr>
            <w:r>
              <w:t>3.77</w:t>
            </w:r>
          </w:p>
        </w:tc>
        <w:tc>
          <w:tcPr>
            <w:tcW w:w="0" w:type="auto"/>
          </w:tcPr>
          <w:p w14:paraId="43AFA5AD" w14:textId="77777777" w:rsidR="00266FBB" w:rsidRDefault="00933094">
            <w:pPr>
              <w:pStyle w:val="Compact"/>
              <w:jc w:val="right"/>
            </w:pPr>
            <w:r>
              <w:t>4.73</w:t>
            </w:r>
          </w:p>
        </w:tc>
      </w:tr>
      <w:tr w:rsidR="00266FBB" w14:paraId="384C7C62" w14:textId="77777777">
        <w:tc>
          <w:tcPr>
            <w:tcW w:w="0" w:type="auto"/>
          </w:tcPr>
          <w:p w14:paraId="25D6728F" w14:textId="77777777" w:rsidR="00266FBB" w:rsidRDefault="00266FBB"/>
        </w:tc>
        <w:tc>
          <w:tcPr>
            <w:tcW w:w="0" w:type="auto"/>
          </w:tcPr>
          <w:p w14:paraId="2EF5AF18" w14:textId="77777777" w:rsidR="00266FBB" w:rsidRDefault="00933094">
            <w:pPr>
              <w:pStyle w:val="Compact"/>
            </w:pPr>
            <w:r>
              <w:t>beta</w:t>
            </w:r>
          </w:p>
        </w:tc>
        <w:tc>
          <w:tcPr>
            <w:tcW w:w="0" w:type="auto"/>
          </w:tcPr>
          <w:p w14:paraId="224AE8B6" w14:textId="77777777" w:rsidR="00266FBB" w:rsidRDefault="00933094">
            <w:pPr>
              <w:pStyle w:val="Compact"/>
              <w:jc w:val="right"/>
            </w:pPr>
            <w:r>
              <w:t>0.00</w:t>
            </w:r>
          </w:p>
        </w:tc>
        <w:tc>
          <w:tcPr>
            <w:tcW w:w="0" w:type="auto"/>
          </w:tcPr>
          <w:p w14:paraId="2ECE626A" w14:textId="77777777" w:rsidR="00266FBB" w:rsidRDefault="00933094">
            <w:pPr>
              <w:pStyle w:val="Compact"/>
              <w:jc w:val="right"/>
            </w:pPr>
            <w:r>
              <w:t>0.00</w:t>
            </w:r>
          </w:p>
        </w:tc>
        <w:tc>
          <w:tcPr>
            <w:tcW w:w="0" w:type="auto"/>
          </w:tcPr>
          <w:p w14:paraId="3EA23D3F" w14:textId="77777777" w:rsidR="00266FBB" w:rsidRDefault="00933094">
            <w:pPr>
              <w:pStyle w:val="Compact"/>
              <w:jc w:val="right"/>
            </w:pPr>
            <w:r>
              <w:t>0.00</w:t>
            </w:r>
          </w:p>
        </w:tc>
        <w:tc>
          <w:tcPr>
            <w:tcW w:w="0" w:type="auto"/>
          </w:tcPr>
          <w:p w14:paraId="71147153" w14:textId="77777777" w:rsidR="00266FBB" w:rsidRDefault="00933094">
            <w:pPr>
              <w:pStyle w:val="Compact"/>
              <w:jc w:val="right"/>
            </w:pPr>
            <w:r>
              <w:t>0.00</w:t>
            </w:r>
          </w:p>
        </w:tc>
      </w:tr>
      <w:tr w:rsidR="00266FBB" w14:paraId="79C6230C" w14:textId="77777777">
        <w:tc>
          <w:tcPr>
            <w:tcW w:w="0" w:type="auto"/>
          </w:tcPr>
          <w:p w14:paraId="694C7F8F" w14:textId="77777777" w:rsidR="00266FBB" w:rsidRDefault="00266FBB"/>
        </w:tc>
        <w:tc>
          <w:tcPr>
            <w:tcW w:w="0" w:type="auto"/>
          </w:tcPr>
          <w:p w14:paraId="36C6877D" w14:textId="77777777" w:rsidR="00266FBB" w:rsidRDefault="00933094">
            <w:pPr>
              <w:pStyle w:val="Compact"/>
            </w:pPr>
            <w:r>
              <w:t>gamma</w:t>
            </w:r>
          </w:p>
        </w:tc>
        <w:tc>
          <w:tcPr>
            <w:tcW w:w="0" w:type="auto"/>
          </w:tcPr>
          <w:p w14:paraId="79488785" w14:textId="77777777" w:rsidR="00266FBB" w:rsidRDefault="00933094">
            <w:pPr>
              <w:pStyle w:val="Compact"/>
              <w:jc w:val="right"/>
            </w:pPr>
            <w:r>
              <w:t>0.42</w:t>
            </w:r>
          </w:p>
        </w:tc>
        <w:tc>
          <w:tcPr>
            <w:tcW w:w="0" w:type="auto"/>
          </w:tcPr>
          <w:p w14:paraId="6E83F399" w14:textId="77777777" w:rsidR="00266FBB" w:rsidRDefault="00933094">
            <w:pPr>
              <w:pStyle w:val="Compact"/>
              <w:jc w:val="right"/>
            </w:pPr>
            <w:r>
              <w:t>0.29</w:t>
            </w:r>
          </w:p>
        </w:tc>
        <w:tc>
          <w:tcPr>
            <w:tcW w:w="0" w:type="auto"/>
          </w:tcPr>
          <w:p w14:paraId="57251F34" w14:textId="77777777" w:rsidR="00266FBB" w:rsidRDefault="00933094">
            <w:pPr>
              <w:pStyle w:val="Compact"/>
              <w:jc w:val="right"/>
            </w:pPr>
            <w:r>
              <w:t>0.42</w:t>
            </w:r>
          </w:p>
        </w:tc>
        <w:tc>
          <w:tcPr>
            <w:tcW w:w="0" w:type="auto"/>
          </w:tcPr>
          <w:p w14:paraId="462AFA03" w14:textId="77777777" w:rsidR="00266FBB" w:rsidRDefault="00933094">
            <w:pPr>
              <w:pStyle w:val="Compact"/>
              <w:jc w:val="right"/>
            </w:pPr>
            <w:r>
              <w:t>0.56</w:t>
            </w:r>
          </w:p>
        </w:tc>
      </w:tr>
      <w:tr w:rsidR="00266FBB" w14:paraId="7880929A" w14:textId="77777777">
        <w:tc>
          <w:tcPr>
            <w:tcW w:w="0" w:type="auto"/>
          </w:tcPr>
          <w:p w14:paraId="413B7B05" w14:textId="77777777" w:rsidR="00266FBB" w:rsidRDefault="00266FBB"/>
        </w:tc>
        <w:tc>
          <w:tcPr>
            <w:tcW w:w="0" w:type="auto"/>
          </w:tcPr>
          <w:p w14:paraId="21EB4BCE" w14:textId="77777777" w:rsidR="00266FBB" w:rsidRDefault="00933094">
            <w:pPr>
              <w:pStyle w:val="Compact"/>
            </w:pPr>
            <w:r>
              <w:t>Sgen</w:t>
            </w:r>
          </w:p>
        </w:tc>
        <w:tc>
          <w:tcPr>
            <w:tcW w:w="0" w:type="auto"/>
          </w:tcPr>
          <w:p w14:paraId="5AC7E145" w14:textId="77777777" w:rsidR="00266FBB" w:rsidRDefault="00933094">
            <w:pPr>
              <w:pStyle w:val="Compact"/>
              <w:jc w:val="right"/>
            </w:pPr>
            <w:r>
              <w:t>314.00</w:t>
            </w:r>
          </w:p>
        </w:tc>
        <w:tc>
          <w:tcPr>
            <w:tcW w:w="0" w:type="auto"/>
          </w:tcPr>
          <w:p w14:paraId="411A0030" w14:textId="77777777" w:rsidR="00266FBB" w:rsidRDefault="00933094">
            <w:pPr>
              <w:pStyle w:val="Compact"/>
              <w:jc w:val="right"/>
            </w:pPr>
            <w:r>
              <w:t>52.00</w:t>
            </w:r>
          </w:p>
        </w:tc>
        <w:tc>
          <w:tcPr>
            <w:tcW w:w="0" w:type="auto"/>
          </w:tcPr>
          <w:p w14:paraId="1D860F66" w14:textId="77777777" w:rsidR="00266FBB" w:rsidRDefault="00933094">
            <w:pPr>
              <w:pStyle w:val="Compact"/>
              <w:jc w:val="right"/>
            </w:pPr>
            <w:r>
              <w:t>266.00</w:t>
            </w:r>
          </w:p>
        </w:tc>
        <w:tc>
          <w:tcPr>
            <w:tcW w:w="0" w:type="auto"/>
          </w:tcPr>
          <w:p w14:paraId="3B098D5A" w14:textId="77777777" w:rsidR="00266FBB" w:rsidRDefault="00933094">
            <w:pPr>
              <w:pStyle w:val="Compact"/>
              <w:jc w:val="right"/>
            </w:pPr>
            <w:r>
              <w:t>748.00</w:t>
            </w:r>
          </w:p>
        </w:tc>
      </w:tr>
      <w:tr w:rsidR="00266FBB" w14:paraId="72D106C4" w14:textId="77777777">
        <w:tc>
          <w:tcPr>
            <w:tcW w:w="0" w:type="auto"/>
          </w:tcPr>
          <w:p w14:paraId="77852723" w14:textId="77777777" w:rsidR="00266FBB" w:rsidRDefault="00266FBB"/>
        </w:tc>
        <w:tc>
          <w:tcPr>
            <w:tcW w:w="0" w:type="auto"/>
          </w:tcPr>
          <w:p w14:paraId="4A3B5A08" w14:textId="77777777" w:rsidR="00266FBB" w:rsidRDefault="00933094">
            <w:pPr>
              <w:pStyle w:val="Compact"/>
            </w:pPr>
            <w:r>
              <w:t>sigma</w:t>
            </w:r>
          </w:p>
        </w:tc>
        <w:tc>
          <w:tcPr>
            <w:tcW w:w="0" w:type="auto"/>
          </w:tcPr>
          <w:p w14:paraId="61F9C988" w14:textId="77777777" w:rsidR="00266FBB" w:rsidRDefault="00933094">
            <w:pPr>
              <w:pStyle w:val="Compact"/>
              <w:jc w:val="right"/>
            </w:pPr>
            <w:r>
              <w:t>0.76</w:t>
            </w:r>
          </w:p>
        </w:tc>
        <w:tc>
          <w:tcPr>
            <w:tcW w:w="0" w:type="auto"/>
          </w:tcPr>
          <w:p w14:paraId="46B56470" w14:textId="77777777" w:rsidR="00266FBB" w:rsidRDefault="00933094">
            <w:pPr>
              <w:pStyle w:val="Compact"/>
              <w:jc w:val="right"/>
            </w:pPr>
            <w:r>
              <w:t>0.57</w:t>
            </w:r>
          </w:p>
        </w:tc>
        <w:tc>
          <w:tcPr>
            <w:tcW w:w="0" w:type="auto"/>
          </w:tcPr>
          <w:p w14:paraId="37DAE418" w14:textId="77777777" w:rsidR="00266FBB" w:rsidRDefault="00933094">
            <w:pPr>
              <w:pStyle w:val="Compact"/>
              <w:jc w:val="right"/>
            </w:pPr>
            <w:r>
              <w:t>0.74</w:t>
            </w:r>
          </w:p>
        </w:tc>
        <w:tc>
          <w:tcPr>
            <w:tcW w:w="0" w:type="auto"/>
          </w:tcPr>
          <w:p w14:paraId="636D4A87" w14:textId="77777777" w:rsidR="00266FBB" w:rsidRDefault="00933094">
            <w:pPr>
              <w:pStyle w:val="Compact"/>
              <w:jc w:val="right"/>
            </w:pPr>
            <w:r>
              <w:t>1.01</w:t>
            </w:r>
          </w:p>
        </w:tc>
      </w:tr>
      <w:tr w:rsidR="00266FBB" w14:paraId="1E0BE575" w14:textId="77777777">
        <w:tc>
          <w:tcPr>
            <w:tcW w:w="0" w:type="auto"/>
          </w:tcPr>
          <w:p w14:paraId="57FD725B" w14:textId="77777777" w:rsidR="00266FBB" w:rsidRDefault="00933094">
            <w:pPr>
              <w:pStyle w:val="Compact"/>
            </w:pPr>
            <w:r>
              <w:t>Lower Thompson</w:t>
            </w:r>
          </w:p>
        </w:tc>
        <w:tc>
          <w:tcPr>
            <w:tcW w:w="0" w:type="auto"/>
          </w:tcPr>
          <w:p w14:paraId="3118EF4A" w14:textId="77777777" w:rsidR="00266FBB" w:rsidRDefault="00933094">
            <w:pPr>
              <w:pStyle w:val="Compact"/>
            </w:pPr>
            <w:r>
              <w:t>adjProd</w:t>
            </w:r>
          </w:p>
        </w:tc>
        <w:tc>
          <w:tcPr>
            <w:tcW w:w="0" w:type="auto"/>
          </w:tcPr>
          <w:p w14:paraId="24A0C8BE" w14:textId="77777777" w:rsidR="00266FBB" w:rsidRDefault="00933094">
            <w:pPr>
              <w:pStyle w:val="Compact"/>
              <w:jc w:val="right"/>
            </w:pPr>
            <w:r>
              <w:t>2.56</w:t>
            </w:r>
          </w:p>
        </w:tc>
        <w:tc>
          <w:tcPr>
            <w:tcW w:w="0" w:type="auto"/>
          </w:tcPr>
          <w:p w14:paraId="4741F937" w14:textId="77777777" w:rsidR="00266FBB" w:rsidRDefault="00933094">
            <w:pPr>
              <w:pStyle w:val="Compact"/>
              <w:jc w:val="right"/>
            </w:pPr>
            <w:r>
              <w:t>1.57</w:t>
            </w:r>
          </w:p>
        </w:tc>
        <w:tc>
          <w:tcPr>
            <w:tcW w:w="0" w:type="auto"/>
          </w:tcPr>
          <w:p w14:paraId="490284CD" w14:textId="77777777" w:rsidR="00266FBB" w:rsidRDefault="00933094">
            <w:pPr>
              <w:pStyle w:val="Compact"/>
              <w:jc w:val="right"/>
            </w:pPr>
            <w:r>
              <w:t>2.45</w:t>
            </w:r>
          </w:p>
        </w:tc>
        <w:tc>
          <w:tcPr>
            <w:tcW w:w="0" w:type="auto"/>
          </w:tcPr>
          <w:p w14:paraId="00AD93CE" w14:textId="77777777" w:rsidR="00266FBB" w:rsidRDefault="00933094">
            <w:pPr>
              <w:pStyle w:val="Compact"/>
              <w:jc w:val="right"/>
            </w:pPr>
            <w:r>
              <w:t>3.96</w:t>
            </w:r>
          </w:p>
        </w:tc>
      </w:tr>
      <w:tr w:rsidR="00266FBB" w14:paraId="2DA202CD" w14:textId="77777777">
        <w:tc>
          <w:tcPr>
            <w:tcW w:w="0" w:type="auto"/>
          </w:tcPr>
          <w:p w14:paraId="496E8602" w14:textId="77777777" w:rsidR="00266FBB" w:rsidRDefault="00266FBB"/>
        </w:tc>
        <w:tc>
          <w:tcPr>
            <w:tcW w:w="0" w:type="auto"/>
          </w:tcPr>
          <w:p w14:paraId="3017CB2A" w14:textId="77777777" w:rsidR="00266FBB" w:rsidRDefault="00933094">
            <w:pPr>
              <w:pStyle w:val="Compact"/>
            </w:pPr>
            <w:r>
              <w:t>alpha</w:t>
            </w:r>
          </w:p>
        </w:tc>
        <w:tc>
          <w:tcPr>
            <w:tcW w:w="0" w:type="auto"/>
          </w:tcPr>
          <w:p w14:paraId="1BD9D08B" w14:textId="77777777" w:rsidR="00266FBB" w:rsidRDefault="00933094">
            <w:pPr>
              <w:pStyle w:val="Compact"/>
              <w:jc w:val="right"/>
            </w:pPr>
            <w:r>
              <w:t>2.93</w:t>
            </w:r>
          </w:p>
        </w:tc>
        <w:tc>
          <w:tcPr>
            <w:tcW w:w="0" w:type="auto"/>
          </w:tcPr>
          <w:p w14:paraId="0E222683" w14:textId="77777777" w:rsidR="00266FBB" w:rsidRDefault="00933094">
            <w:pPr>
              <w:pStyle w:val="Compact"/>
              <w:jc w:val="right"/>
            </w:pPr>
            <w:r>
              <w:t>2.20</w:t>
            </w:r>
          </w:p>
        </w:tc>
        <w:tc>
          <w:tcPr>
            <w:tcW w:w="0" w:type="auto"/>
          </w:tcPr>
          <w:p w14:paraId="4F2C240A" w14:textId="77777777" w:rsidR="00266FBB" w:rsidRDefault="00933094">
            <w:pPr>
              <w:pStyle w:val="Compact"/>
              <w:jc w:val="right"/>
            </w:pPr>
            <w:r>
              <w:t>2.93</w:t>
            </w:r>
          </w:p>
        </w:tc>
        <w:tc>
          <w:tcPr>
            <w:tcW w:w="0" w:type="auto"/>
          </w:tcPr>
          <w:p w14:paraId="6B6F732A" w14:textId="77777777" w:rsidR="00266FBB" w:rsidRDefault="00933094">
            <w:pPr>
              <w:pStyle w:val="Compact"/>
              <w:jc w:val="right"/>
            </w:pPr>
            <w:r>
              <w:t>3.69</w:t>
            </w:r>
          </w:p>
        </w:tc>
      </w:tr>
      <w:tr w:rsidR="00266FBB" w14:paraId="6B4B6E77" w14:textId="77777777">
        <w:tc>
          <w:tcPr>
            <w:tcW w:w="0" w:type="auto"/>
          </w:tcPr>
          <w:p w14:paraId="3B5245B8" w14:textId="77777777" w:rsidR="00266FBB" w:rsidRDefault="00266FBB"/>
        </w:tc>
        <w:tc>
          <w:tcPr>
            <w:tcW w:w="0" w:type="auto"/>
          </w:tcPr>
          <w:p w14:paraId="5E49761D" w14:textId="77777777" w:rsidR="00266FBB" w:rsidRDefault="00933094">
            <w:pPr>
              <w:pStyle w:val="Compact"/>
            </w:pPr>
            <w:r>
              <w:t>beta</w:t>
            </w:r>
          </w:p>
        </w:tc>
        <w:tc>
          <w:tcPr>
            <w:tcW w:w="0" w:type="auto"/>
          </w:tcPr>
          <w:p w14:paraId="4345214F" w14:textId="77777777" w:rsidR="00266FBB" w:rsidRDefault="00933094">
            <w:pPr>
              <w:pStyle w:val="Compact"/>
              <w:jc w:val="right"/>
            </w:pPr>
            <w:r>
              <w:t>0.00</w:t>
            </w:r>
          </w:p>
        </w:tc>
        <w:tc>
          <w:tcPr>
            <w:tcW w:w="0" w:type="auto"/>
          </w:tcPr>
          <w:p w14:paraId="4E1BA752" w14:textId="77777777" w:rsidR="00266FBB" w:rsidRDefault="00933094">
            <w:pPr>
              <w:pStyle w:val="Compact"/>
              <w:jc w:val="right"/>
            </w:pPr>
            <w:r>
              <w:t>0.00</w:t>
            </w:r>
          </w:p>
        </w:tc>
        <w:tc>
          <w:tcPr>
            <w:tcW w:w="0" w:type="auto"/>
          </w:tcPr>
          <w:p w14:paraId="15EEC38B" w14:textId="77777777" w:rsidR="00266FBB" w:rsidRDefault="00933094">
            <w:pPr>
              <w:pStyle w:val="Compact"/>
              <w:jc w:val="right"/>
            </w:pPr>
            <w:r>
              <w:t>0.00</w:t>
            </w:r>
          </w:p>
        </w:tc>
        <w:tc>
          <w:tcPr>
            <w:tcW w:w="0" w:type="auto"/>
          </w:tcPr>
          <w:p w14:paraId="03D05B4E" w14:textId="77777777" w:rsidR="00266FBB" w:rsidRDefault="00933094">
            <w:pPr>
              <w:pStyle w:val="Compact"/>
              <w:jc w:val="right"/>
            </w:pPr>
            <w:r>
              <w:t>0.00</w:t>
            </w:r>
          </w:p>
        </w:tc>
      </w:tr>
      <w:tr w:rsidR="00266FBB" w14:paraId="2974133A" w14:textId="77777777">
        <w:tc>
          <w:tcPr>
            <w:tcW w:w="0" w:type="auto"/>
          </w:tcPr>
          <w:p w14:paraId="47D9AEBC" w14:textId="77777777" w:rsidR="00266FBB" w:rsidRDefault="00266FBB"/>
        </w:tc>
        <w:tc>
          <w:tcPr>
            <w:tcW w:w="0" w:type="auto"/>
          </w:tcPr>
          <w:p w14:paraId="05114488" w14:textId="77777777" w:rsidR="00266FBB" w:rsidRDefault="00933094">
            <w:pPr>
              <w:pStyle w:val="Compact"/>
            </w:pPr>
            <w:r>
              <w:t>gamma</w:t>
            </w:r>
          </w:p>
        </w:tc>
        <w:tc>
          <w:tcPr>
            <w:tcW w:w="0" w:type="auto"/>
          </w:tcPr>
          <w:p w14:paraId="027ECDE8" w14:textId="77777777" w:rsidR="00266FBB" w:rsidRDefault="00933094">
            <w:pPr>
              <w:pStyle w:val="Compact"/>
              <w:jc w:val="right"/>
            </w:pPr>
            <w:r>
              <w:t>0.42</w:t>
            </w:r>
          </w:p>
        </w:tc>
        <w:tc>
          <w:tcPr>
            <w:tcW w:w="0" w:type="auto"/>
          </w:tcPr>
          <w:p w14:paraId="55ADEF1C" w14:textId="77777777" w:rsidR="00266FBB" w:rsidRDefault="00933094">
            <w:pPr>
              <w:pStyle w:val="Compact"/>
              <w:jc w:val="right"/>
            </w:pPr>
            <w:r>
              <w:t>0.29</w:t>
            </w:r>
          </w:p>
        </w:tc>
        <w:tc>
          <w:tcPr>
            <w:tcW w:w="0" w:type="auto"/>
          </w:tcPr>
          <w:p w14:paraId="0CBAD700" w14:textId="77777777" w:rsidR="00266FBB" w:rsidRDefault="00933094">
            <w:pPr>
              <w:pStyle w:val="Compact"/>
              <w:jc w:val="right"/>
            </w:pPr>
            <w:r>
              <w:t>0.42</w:t>
            </w:r>
          </w:p>
        </w:tc>
        <w:tc>
          <w:tcPr>
            <w:tcW w:w="0" w:type="auto"/>
          </w:tcPr>
          <w:p w14:paraId="76D6CC99" w14:textId="77777777" w:rsidR="00266FBB" w:rsidRDefault="00933094">
            <w:pPr>
              <w:pStyle w:val="Compact"/>
              <w:jc w:val="right"/>
            </w:pPr>
            <w:r>
              <w:t>0.56</w:t>
            </w:r>
          </w:p>
        </w:tc>
      </w:tr>
      <w:tr w:rsidR="00266FBB" w14:paraId="11C5DE5D" w14:textId="77777777">
        <w:tc>
          <w:tcPr>
            <w:tcW w:w="0" w:type="auto"/>
          </w:tcPr>
          <w:p w14:paraId="65126578" w14:textId="77777777" w:rsidR="00266FBB" w:rsidRDefault="00266FBB"/>
        </w:tc>
        <w:tc>
          <w:tcPr>
            <w:tcW w:w="0" w:type="auto"/>
          </w:tcPr>
          <w:p w14:paraId="0DCB9ECA" w14:textId="77777777" w:rsidR="00266FBB" w:rsidRDefault="00933094">
            <w:pPr>
              <w:pStyle w:val="Compact"/>
            </w:pPr>
            <w:r>
              <w:t>Sgen</w:t>
            </w:r>
          </w:p>
        </w:tc>
        <w:tc>
          <w:tcPr>
            <w:tcW w:w="0" w:type="auto"/>
          </w:tcPr>
          <w:p w14:paraId="579757F7" w14:textId="77777777" w:rsidR="00266FBB" w:rsidRDefault="00933094">
            <w:pPr>
              <w:pStyle w:val="Compact"/>
              <w:jc w:val="right"/>
            </w:pPr>
            <w:r>
              <w:t>1977.00</w:t>
            </w:r>
          </w:p>
        </w:tc>
        <w:tc>
          <w:tcPr>
            <w:tcW w:w="0" w:type="auto"/>
          </w:tcPr>
          <w:p w14:paraId="64167B7D" w14:textId="77777777" w:rsidR="00266FBB" w:rsidRDefault="00933094">
            <w:pPr>
              <w:pStyle w:val="Compact"/>
              <w:jc w:val="right"/>
            </w:pPr>
            <w:r>
              <w:t>970.00</w:t>
            </w:r>
          </w:p>
        </w:tc>
        <w:tc>
          <w:tcPr>
            <w:tcW w:w="0" w:type="auto"/>
          </w:tcPr>
          <w:p w14:paraId="4D8C65AB" w14:textId="77777777" w:rsidR="00266FBB" w:rsidRDefault="00933094">
            <w:pPr>
              <w:pStyle w:val="Compact"/>
              <w:jc w:val="right"/>
            </w:pPr>
            <w:r>
              <w:t>1841.00</w:t>
            </w:r>
          </w:p>
        </w:tc>
        <w:tc>
          <w:tcPr>
            <w:tcW w:w="0" w:type="auto"/>
          </w:tcPr>
          <w:p w14:paraId="1E25233F" w14:textId="77777777" w:rsidR="00266FBB" w:rsidRDefault="00933094">
            <w:pPr>
              <w:pStyle w:val="Compact"/>
              <w:jc w:val="right"/>
            </w:pPr>
            <w:r>
              <w:t>3429.00</w:t>
            </w:r>
          </w:p>
        </w:tc>
      </w:tr>
      <w:tr w:rsidR="00266FBB" w14:paraId="3270BB54" w14:textId="77777777">
        <w:tc>
          <w:tcPr>
            <w:tcW w:w="0" w:type="auto"/>
          </w:tcPr>
          <w:p w14:paraId="6EF04B48" w14:textId="77777777" w:rsidR="00266FBB" w:rsidRDefault="00266FBB"/>
        </w:tc>
        <w:tc>
          <w:tcPr>
            <w:tcW w:w="0" w:type="auto"/>
          </w:tcPr>
          <w:p w14:paraId="1384FD86" w14:textId="77777777" w:rsidR="00266FBB" w:rsidRDefault="00933094">
            <w:pPr>
              <w:pStyle w:val="Compact"/>
            </w:pPr>
            <w:r>
              <w:t>sigma</w:t>
            </w:r>
          </w:p>
        </w:tc>
        <w:tc>
          <w:tcPr>
            <w:tcW w:w="0" w:type="auto"/>
          </w:tcPr>
          <w:p w14:paraId="6FFEB499" w14:textId="77777777" w:rsidR="00266FBB" w:rsidRDefault="00933094">
            <w:pPr>
              <w:pStyle w:val="Compact"/>
              <w:jc w:val="right"/>
            </w:pPr>
            <w:r>
              <w:t>0.59</w:t>
            </w:r>
          </w:p>
        </w:tc>
        <w:tc>
          <w:tcPr>
            <w:tcW w:w="0" w:type="auto"/>
          </w:tcPr>
          <w:p w14:paraId="19635742" w14:textId="77777777" w:rsidR="00266FBB" w:rsidRDefault="00933094">
            <w:pPr>
              <w:pStyle w:val="Compact"/>
              <w:jc w:val="right"/>
            </w:pPr>
            <w:r>
              <w:t>0.45</w:t>
            </w:r>
          </w:p>
        </w:tc>
        <w:tc>
          <w:tcPr>
            <w:tcW w:w="0" w:type="auto"/>
          </w:tcPr>
          <w:p w14:paraId="13173441" w14:textId="77777777" w:rsidR="00266FBB" w:rsidRDefault="00933094">
            <w:pPr>
              <w:pStyle w:val="Compact"/>
              <w:jc w:val="right"/>
            </w:pPr>
            <w:r>
              <w:t>0.58</w:t>
            </w:r>
          </w:p>
        </w:tc>
        <w:tc>
          <w:tcPr>
            <w:tcW w:w="0" w:type="auto"/>
          </w:tcPr>
          <w:p w14:paraId="7C3C5AB5" w14:textId="77777777" w:rsidR="00266FBB" w:rsidRDefault="00933094">
            <w:pPr>
              <w:pStyle w:val="Compact"/>
              <w:jc w:val="right"/>
            </w:pPr>
            <w:r>
              <w:t>0.78</w:t>
            </w:r>
          </w:p>
        </w:tc>
      </w:tr>
      <w:tr w:rsidR="00266FBB" w14:paraId="7412C2E1" w14:textId="77777777">
        <w:tc>
          <w:tcPr>
            <w:tcW w:w="0" w:type="auto"/>
          </w:tcPr>
          <w:p w14:paraId="29CF5CCF" w14:textId="77777777" w:rsidR="00266FBB" w:rsidRDefault="00933094">
            <w:pPr>
              <w:pStyle w:val="Compact"/>
            </w:pPr>
            <w:r>
              <w:t>North Thompson</w:t>
            </w:r>
          </w:p>
        </w:tc>
        <w:tc>
          <w:tcPr>
            <w:tcW w:w="0" w:type="auto"/>
          </w:tcPr>
          <w:p w14:paraId="13283C21" w14:textId="77777777" w:rsidR="00266FBB" w:rsidRDefault="00933094">
            <w:pPr>
              <w:pStyle w:val="Compact"/>
            </w:pPr>
            <w:r>
              <w:t>adjProd</w:t>
            </w:r>
          </w:p>
        </w:tc>
        <w:tc>
          <w:tcPr>
            <w:tcW w:w="0" w:type="auto"/>
          </w:tcPr>
          <w:p w14:paraId="09978A0B" w14:textId="77777777" w:rsidR="00266FBB" w:rsidRDefault="00933094">
            <w:pPr>
              <w:pStyle w:val="Compact"/>
              <w:jc w:val="right"/>
            </w:pPr>
            <w:r>
              <w:t>3.17</w:t>
            </w:r>
          </w:p>
        </w:tc>
        <w:tc>
          <w:tcPr>
            <w:tcW w:w="0" w:type="auto"/>
          </w:tcPr>
          <w:p w14:paraId="1597897D" w14:textId="77777777" w:rsidR="00266FBB" w:rsidRDefault="00933094">
            <w:pPr>
              <w:pStyle w:val="Compact"/>
              <w:jc w:val="right"/>
            </w:pPr>
            <w:r>
              <w:t>2.29</w:t>
            </w:r>
          </w:p>
        </w:tc>
        <w:tc>
          <w:tcPr>
            <w:tcW w:w="0" w:type="auto"/>
          </w:tcPr>
          <w:p w14:paraId="71822A71" w14:textId="77777777" w:rsidR="00266FBB" w:rsidRDefault="00933094">
            <w:pPr>
              <w:pStyle w:val="Compact"/>
              <w:jc w:val="right"/>
            </w:pPr>
            <w:r>
              <w:t>3.09</w:t>
            </w:r>
          </w:p>
        </w:tc>
        <w:tc>
          <w:tcPr>
            <w:tcW w:w="0" w:type="auto"/>
          </w:tcPr>
          <w:p w14:paraId="29A32D6F" w14:textId="77777777" w:rsidR="00266FBB" w:rsidRDefault="00933094">
            <w:pPr>
              <w:pStyle w:val="Compact"/>
              <w:jc w:val="right"/>
            </w:pPr>
            <w:r>
              <w:t>4.29</w:t>
            </w:r>
          </w:p>
        </w:tc>
      </w:tr>
      <w:tr w:rsidR="00266FBB" w14:paraId="041F546E" w14:textId="77777777">
        <w:tc>
          <w:tcPr>
            <w:tcW w:w="0" w:type="auto"/>
          </w:tcPr>
          <w:p w14:paraId="0ECB1D7D" w14:textId="77777777" w:rsidR="00266FBB" w:rsidRDefault="00266FBB"/>
        </w:tc>
        <w:tc>
          <w:tcPr>
            <w:tcW w:w="0" w:type="auto"/>
          </w:tcPr>
          <w:p w14:paraId="2136FFAE" w14:textId="77777777" w:rsidR="00266FBB" w:rsidRDefault="00933094">
            <w:pPr>
              <w:pStyle w:val="Compact"/>
            </w:pPr>
            <w:r>
              <w:t>alpha</w:t>
            </w:r>
          </w:p>
        </w:tc>
        <w:tc>
          <w:tcPr>
            <w:tcW w:w="0" w:type="auto"/>
          </w:tcPr>
          <w:p w14:paraId="55FB83B0" w14:textId="77777777" w:rsidR="00266FBB" w:rsidRDefault="00933094">
            <w:pPr>
              <w:pStyle w:val="Compact"/>
              <w:jc w:val="right"/>
            </w:pPr>
            <w:r>
              <w:t>3.17</w:t>
            </w:r>
          </w:p>
        </w:tc>
        <w:tc>
          <w:tcPr>
            <w:tcW w:w="0" w:type="auto"/>
          </w:tcPr>
          <w:p w14:paraId="2CF7C9BC" w14:textId="77777777" w:rsidR="00266FBB" w:rsidRDefault="00933094">
            <w:pPr>
              <w:pStyle w:val="Compact"/>
              <w:jc w:val="right"/>
            </w:pPr>
            <w:r>
              <w:t>2.51</w:t>
            </w:r>
          </w:p>
        </w:tc>
        <w:tc>
          <w:tcPr>
            <w:tcW w:w="0" w:type="auto"/>
          </w:tcPr>
          <w:p w14:paraId="3903001F" w14:textId="77777777" w:rsidR="00266FBB" w:rsidRDefault="00933094">
            <w:pPr>
              <w:pStyle w:val="Compact"/>
              <w:jc w:val="right"/>
            </w:pPr>
            <w:r>
              <w:t>3.16</w:t>
            </w:r>
          </w:p>
        </w:tc>
        <w:tc>
          <w:tcPr>
            <w:tcW w:w="0" w:type="auto"/>
          </w:tcPr>
          <w:p w14:paraId="43288266" w14:textId="77777777" w:rsidR="00266FBB" w:rsidRDefault="00933094">
            <w:pPr>
              <w:pStyle w:val="Compact"/>
              <w:jc w:val="right"/>
            </w:pPr>
            <w:r>
              <w:t>3.87</w:t>
            </w:r>
          </w:p>
        </w:tc>
      </w:tr>
      <w:tr w:rsidR="00266FBB" w14:paraId="5BC222E1" w14:textId="77777777">
        <w:tc>
          <w:tcPr>
            <w:tcW w:w="0" w:type="auto"/>
          </w:tcPr>
          <w:p w14:paraId="40F6BD7A" w14:textId="77777777" w:rsidR="00266FBB" w:rsidRDefault="00266FBB"/>
        </w:tc>
        <w:tc>
          <w:tcPr>
            <w:tcW w:w="0" w:type="auto"/>
          </w:tcPr>
          <w:p w14:paraId="54CFD007" w14:textId="77777777" w:rsidR="00266FBB" w:rsidRDefault="00933094">
            <w:pPr>
              <w:pStyle w:val="Compact"/>
            </w:pPr>
            <w:r>
              <w:t>beta</w:t>
            </w:r>
          </w:p>
        </w:tc>
        <w:tc>
          <w:tcPr>
            <w:tcW w:w="0" w:type="auto"/>
          </w:tcPr>
          <w:p w14:paraId="436C8D29" w14:textId="77777777" w:rsidR="00266FBB" w:rsidRDefault="00933094">
            <w:pPr>
              <w:pStyle w:val="Compact"/>
              <w:jc w:val="right"/>
            </w:pPr>
            <w:r>
              <w:t>0.00</w:t>
            </w:r>
          </w:p>
        </w:tc>
        <w:tc>
          <w:tcPr>
            <w:tcW w:w="0" w:type="auto"/>
          </w:tcPr>
          <w:p w14:paraId="367037F6" w14:textId="77777777" w:rsidR="00266FBB" w:rsidRDefault="00933094">
            <w:pPr>
              <w:pStyle w:val="Compact"/>
              <w:jc w:val="right"/>
            </w:pPr>
            <w:r>
              <w:t>0.00</w:t>
            </w:r>
          </w:p>
        </w:tc>
        <w:tc>
          <w:tcPr>
            <w:tcW w:w="0" w:type="auto"/>
          </w:tcPr>
          <w:p w14:paraId="0A1F9896" w14:textId="77777777" w:rsidR="00266FBB" w:rsidRDefault="00933094">
            <w:pPr>
              <w:pStyle w:val="Compact"/>
              <w:jc w:val="right"/>
            </w:pPr>
            <w:r>
              <w:t>0.00</w:t>
            </w:r>
          </w:p>
        </w:tc>
        <w:tc>
          <w:tcPr>
            <w:tcW w:w="0" w:type="auto"/>
          </w:tcPr>
          <w:p w14:paraId="792D5927" w14:textId="77777777" w:rsidR="00266FBB" w:rsidRDefault="00933094">
            <w:pPr>
              <w:pStyle w:val="Compact"/>
              <w:jc w:val="right"/>
            </w:pPr>
            <w:r>
              <w:t>0.00</w:t>
            </w:r>
          </w:p>
        </w:tc>
      </w:tr>
      <w:tr w:rsidR="00266FBB" w14:paraId="21E0661F" w14:textId="77777777">
        <w:tc>
          <w:tcPr>
            <w:tcW w:w="0" w:type="auto"/>
          </w:tcPr>
          <w:p w14:paraId="41C0F95D" w14:textId="77777777" w:rsidR="00266FBB" w:rsidRDefault="00266FBB"/>
        </w:tc>
        <w:tc>
          <w:tcPr>
            <w:tcW w:w="0" w:type="auto"/>
          </w:tcPr>
          <w:p w14:paraId="232B46A5" w14:textId="77777777" w:rsidR="00266FBB" w:rsidRDefault="00933094">
            <w:pPr>
              <w:pStyle w:val="Compact"/>
            </w:pPr>
            <w:r>
              <w:t>gamma</w:t>
            </w:r>
          </w:p>
        </w:tc>
        <w:tc>
          <w:tcPr>
            <w:tcW w:w="0" w:type="auto"/>
          </w:tcPr>
          <w:p w14:paraId="4E41E3F5" w14:textId="77777777" w:rsidR="00266FBB" w:rsidRDefault="00933094">
            <w:pPr>
              <w:pStyle w:val="Compact"/>
              <w:jc w:val="right"/>
            </w:pPr>
            <w:r>
              <w:t>0.42</w:t>
            </w:r>
          </w:p>
        </w:tc>
        <w:tc>
          <w:tcPr>
            <w:tcW w:w="0" w:type="auto"/>
          </w:tcPr>
          <w:p w14:paraId="50D31ACD" w14:textId="77777777" w:rsidR="00266FBB" w:rsidRDefault="00933094">
            <w:pPr>
              <w:pStyle w:val="Compact"/>
              <w:jc w:val="right"/>
            </w:pPr>
            <w:r>
              <w:t>0.29</w:t>
            </w:r>
          </w:p>
        </w:tc>
        <w:tc>
          <w:tcPr>
            <w:tcW w:w="0" w:type="auto"/>
          </w:tcPr>
          <w:p w14:paraId="4DB7FA6C" w14:textId="77777777" w:rsidR="00266FBB" w:rsidRDefault="00933094">
            <w:pPr>
              <w:pStyle w:val="Compact"/>
              <w:jc w:val="right"/>
            </w:pPr>
            <w:r>
              <w:t>0.42</w:t>
            </w:r>
          </w:p>
        </w:tc>
        <w:tc>
          <w:tcPr>
            <w:tcW w:w="0" w:type="auto"/>
          </w:tcPr>
          <w:p w14:paraId="260ED3CF" w14:textId="77777777" w:rsidR="00266FBB" w:rsidRDefault="00933094">
            <w:pPr>
              <w:pStyle w:val="Compact"/>
              <w:jc w:val="right"/>
            </w:pPr>
            <w:r>
              <w:t>0.56</w:t>
            </w:r>
          </w:p>
        </w:tc>
      </w:tr>
      <w:tr w:rsidR="00266FBB" w14:paraId="21A280FC" w14:textId="77777777">
        <w:tc>
          <w:tcPr>
            <w:tcW w:w="0" w:type="auto"/>
          </w:tcPr>
          <w:p w14:paraId="38BA7666" w14:textId="77777777" w:rsidR="00266FBB" w:rsidRDefault="00266FBB"/>
        </w:tc>
        <w:tc>
          <w:tcPr>
            <w:tcW w:w="0" w:type="auto"/>
          </w:tcPr>
          <w:p w14:paraId="645CF74D" w14:textId="77777777" w:rsidR="00266FBB" w:rsidRDefault="00933094">
            <w:pPr>
              <w:pStyle w:val="Compact"/>
            </w:pPr>
            <w:r>
              <w:t>Sgen</w:t>
            </w:r>
          </w:p>
        </w:tc>
        <w:tc>
          <w:tcPr>
            <w:tcW w:w="0" w:type="auto"/>
          </w:tcPr>
          <w:p w14:paraId="5D88336A" w14:textId="77777777" w:rsidR="00266FBB" w:rsidRDefault="00933094">
            <w:pPr>
              <w:pStyle w:val="Compact"/>
              <w:jc w:val="right"/>
            </w:pPr>
            <w:r>
              <w:t>2482.00</w:t>
            </w:r>
          </w:p>
        </w:tc>
        <w:tc>
          <w:tcPr>
            <w:tcW w:w="0" w:type="auto"/>
          </w:tcPr>
          <w:p w14:paraId="4D295FAB" w14:textId="77777777" w:rsidR="00266FBB" w:rsidRDefault="00933094">
            <w:pPr>
              <w:pStyle w:val="Compact"/>
              <w:jc w:val="right"/>
            </w:pPr>
            <w:r>
              <w:t>1557.00</w:t>
            </w:r>
          </w:p>
        </w:tc>
        <w:tc>
          <w:tcPr>
            <w:tcW w:w="0" w:type="auto"/>
          </w:tcPr>
          <w:p w14:paraId="47480E1E" w14:textId="77777777" w:rsidR="00266FBB" w:rsidRDefault="00933094">
            <w:pPr>
              <w:pStyle w:val="Compact"/>
              <w:jc w:val="right"/>
            </w:pPr>
            <w:r>
              <w:t>2409.00</w:t>
            </w:r>
          </w:p>
        </w:tc>
        <w:tc>
          <w:tcPr>
            <w:tcW w:w="0" w:type="auto"/>
          </w:tcPr>
          <w:p w14:paraId="32527D6D" w14:textId="77777777" w:rsidR="00266FBB" w:rsidRDefault="00933094">
            <w:pPr>
              <w:pStyle w:val="Compact"/>
              <w:jc w:val="right"/>
            </w:pPr>
            <w:r>
              <w:t>3650.00</w:t>
            </w:r>
          </w:p>
        </w:tc>
      </w:tr>
      <w:tr w:rsidR="00266FBB" w14:paraId="2B26D1AA" w14:textId="77777777">
        <w:tc>
          <w:tcPr>
            <w:tcW w:w="0" w:type="auto"/>
          </w:tcPr>
          <w:p w14:paraId="723B1AD6" w14:textId="77777777" w:rsidR="00266FBB" w:rsidRDefault="00266FBB"/>
        </w:tc>
        <w:tc>
          <w:tcPr>
            <w:tcW w:w="0" w:type="auto"/>
          </w:tcPr>
          <w:p w14:paraId="60817508" w14:textId="77777777" w:rsidR="00266FBB" w:rsidRDefault="00933094">
            <w:pPr>
              <w:pStyle w:val="Compact"/>
            </w:pPr>
            <w:r>
              <w:t>sigma</w:t>
            </w:r>
          </w:p>
        </w:tc>
        <w:tc>
          <w:tcPr>
            <w:tcW w:w="0" w:type="auto"/>
          </w:tcPr>
          <w:p w14:paraId="6173A652" w14:textId="77777777" w:rsidR="00266FBB" w:rsidRDefault="00933094">
            <w:pPr>
              <w:pStyle w:val="Compact"/>
              <w:jc w:val="right"/>
            </w:pPr>
            <w:r>
              <w:t>0.41</w:t>
            </w:r>
          </w:p>
        </w:tc>
        <w:tc>
          <w:tcPr>
            <w:tcW w:w="0" w:type="auto"/>
          </w:tcPr>
          <w:p w14:paraId="2CC07FA4" w14:textId="77777777" w:rsidR="00266FBB" w:rsidRDefault="00933094">
            <w:pPr>
              <w:pStyle w:val="Compact"/>
              <w:jc w:val="right"/>
            </w:pPr>
            <w:r>
              <w:t>0.31</w:t>
            </w:r>
          </w:p>
        </w:tc>
        <w:tc>
          <w:tcPr>
            <w:tcW w:w="0" w:type="auto"/>
          </w:tcPr>
          <w:p w14:paraId="6FED86F9" w14:textId="77777777" w:rsidR="00266FBB" w:rsidRDefault="00933094">
            <w:pPr>
              <w:pStyle w:val="Compact"/>
              <w:jc w:val="right"/>
            </w:pPr>
            <w:r>
              <w:t>0.41</w:t>
            </w:r>
          </w:p>
        </w:tc>
        <w:tc>
          <w:tcPr>
            <w:tcW w:w="0" w:type="auto"/>
          </w:tcPr>
          <w:p w14:paraId="065FFAD8" w14:textId="77777777" w:rsidR="00266FBB" w:rsidRDefault="00933094">
            <w:pPr>
              <w:pStyle w:val="Compact"/>
              <w:jc w:val="right"/>
            </w:pPr>
            <w:r>
              <w:t>0.55</w:t>
            </w:r>
          </w:p>
        </w:tc>
      </w:tr>
      <w:tr w:rsidR="00266FBB" w14:paraId="1487BD06" w14:textId="77777777">
        <w:tc>
          <w:tcPr>
            <w:tcW w:w="0" w:type="auto"/>
          </w:tcPr>
          <w:p w14:paraId="0B462C25" w14:textId="77777777" w:rsidR="00266FBB" w:rsidRDefault="00933094">
            <w:pPr>
              <w:pStyle w:val="Compact"/>
            </w:pPr>
            <w:r>
              <w:t>South Thompson</w:t>
            </w:r>
          </w:p>
        </w:tc>
        <w:tc>
          <w:tcPr>
            <w:tcW w:w="0" w:type="auto"/>
          </w:tcPr>
          <w:p w14:paraId="1E184290" w14:textId="77777777" w:rsidR="00266FBB" w:rsidRDefault="00933094">
            <w:pPr>
              <w:pStyle w:val="Compact"/>
            </w:pPr>
            <w:r>
              <w:t>adjProd</w:t>
            </w:r>
          </w:p>
        </w:tc>
        <w:tc>
          <w:tcPr>
            <w:tcW w:w="0" w:type="auto"/>
          </w:tcPr>
          <w:p w14:paraId="23BE4DDB" w14:textId="77777777" w:rsidR="00266FBB" w:rsidRDefault="00933094">
            <w:pPr>
              <w:pStyle w:val="Compact"/>
              <w:jc w:val="right"/>
            </w:pPr>
            <w:r>
              <w:t>2.47</w:t>
            </w:r>
          </w:p>
        </w:tc>
        <w:tc>
          <w:tcPr>
            <w:tcW w:w="0" w:type="auto"/>
          </w:tcPr>
          <w:p w14:paraId="56BD7F3B" w14:textId="77777777" w:rsidR="00266FBB" w:rsidRDefault="00933094">
            <w:pPr>
              <w:pStyle w:val="Compact"/>
              <w:jc w:val="right"/>
            </w:pPr>
            <w:r>
              <w:t>1.59</w:t>
            </w:r>
          </w:p>
        </w:tc>
        <w:tc>
          <w:tcPr>
            <w:tcW w:w="0" w:type="auto"/>
          </w:tcPr>
          <w:p w14:paraId="3EC6EEDF" w14:textId="77777777" w:rsidR="00266FBB" w:rsidRDefault="00933094">
            <w:pPr>
              <w:pStyle w:val="Compact"/>
              <w:jc w:val="right"/>
            </w:pPr>
            <w:r>
              <w:t>2.37</w:t>
            </w:r>
          </w:p>
        </w:tc>
        <w:tc>
          <w:tcPr>
            <w:tcW w:w="0" w:type="auto"/>
          </w:tcPr>
          <w:p w14:paraId="70C6C530" w14:textId="77777777" w:rsidR="00266FBB" w:rsidRDefault="00933094">
            <w:pPr>
              <w:pStyle w:val="Compact"/>
              <w:jc w:val="right"/>
            </w:pPr>
            <w:r>
              <w:t>3.66</w:t>
            </w:r>
          </w:p>
        </w:tc>
      </w:tr>
      <w:tr w:rsidR="00266FBB" w14:paraId="068C17A1" w14:textId="77777777">
        <w:tc>
          <w:tcPr>
            <w:tcW w:w="0" w:type="auto"/>
          </w:tcPr>
          <w:p w14:paraId="366B48F3" w14:textId="77777777" w:rsidR="00266FBB" w:rsidRDefault="00266FBB"/>
        </w:tc>
        <w:tc>
          <w:tcPr>
            <w:tcW w:w="0" w:type="auto"/>
          </w:tcPr>
          <w:p w14:paraId="4CDA6DD7" w14:textId="77777777" w:rsidR="00266FBB" w:rsidRDefault="00933094">
            <w:pPr>
              <w:pStyle w:val="Compact"/>
            </w:pPr>
            <w:r>
              <w:t>alpha</w:t>
            </w:r>
          </w:p>
        </w:tc>
        <w:tc>
          <w:tcPr>
            <w:tcW w:w="0" w:type="auto"/>
          </w:tcPr>
          <w:p w14:paraId="72B4A998" w14:textId="77777777" w:rsidR="00266FBB" w:rsidRDefault="00933094">
            <w:pPr>
              <w:pStyle w:val="Compact"/>
              <w:jc w:val="right"/>
            </w:pPr>
            <w:r>
              <w:t>2.91</w:t>
            </w:r>
          </w:p>
        </w:tc>
        <w:tc>
          <w:tcPr>
            <w:tcW w:w="0" w:type="auto"/>
          </w:tcPr>
          <w:p w14:paraId="17DB19EB" w14:textId="77777777" w:rsidR="00266FBB" w:rsidRDefault="00933094">
            <w:pPr>
              <w:pStyle w:val="Compact"/>
              <w:jc w:val="right"/>
            </w:pPr>
            <w:r>
              <w:t>2.17</w:t>
            </w:r>
          </w:p>
        </w:tc>
        <w:tc>
          <w:tcPr>
            <w:tcW w:w="0" w:type="auto"/>
          </w:tcPr>
          <w:p w14:paraId="4B7DFCD9" w14:textId="77777777" w:rsidR="00266FBB" w:rsidRDefault="00933094">
            <w:pPr>
              <w:pStyle w:val="Compact"/>
              <w:jc w:val="right"/>
            </w:pPr>
            <w:r>
              <w:t>2.89</w:t>
            </w:r>
          </w:p>
        </w:tc>
        <w:tc>
          <w:tcPr>
            <w:tcW w:w="0" w:type="auto"/>
          </w:tcPr>
          <w:p w14:paraId="3B59FEAD" w14:textId="77777777" w:rsidR="00266FBB" w:rsidRDefault="00933094">
            <w:pPr>
              <w:pStyle w:val="Compact"/>
              <w:jc w:val="right"/>
            </w:pPr>
            <w:r>
              <w:t>3.70</w:t>
            </w:r>
          </w:p>
        </w:tc>
      </w:tr>
      <w:tr w:rsidR="00266FBB" w14:paraId="608E9081" w14:textId="77777777">
        <w:tc>
          <w:tcPr>
            <w:tcW w:w="0" w:type="auto"/>
          </w:tcPr>
          <w:p w14:paraId="47733ABA" w14:textId="77777777" w:rsidR="00266FBB" w:rsidRDefault="00266FBB"/>
        </w:tc>
        <w:tc>
          <w:tcPr>
            <w:tcW w:w="0" w:type="auto"/>
          </w:tcPr>
          <w:p w14:paraId="2AA0D71A" w14:textId="77777777" w:rsidR="00266FBB" w:rsidRDefault="00933094">
            <w:pPr>
              <w:pStyle w:val="Compact"/>
            </w:pPr>
            <w:r>
              <w:t>beta</w:t>
            </w:r>
          </w:p>
        </w:tc>
        <w:tc>
          <w:tcPr>
            <w:tcW w:w="0" w:type="auto"/>
          </w:tcPr>
          <w:p w14:paraId="7768B8A3" w14:textId="77777777" w:rsidR="00266FBB" w:rsidRDefault="00933094">
            <w:pPr>
              <w:pStyle w:val="Compact"/>
              <w:jc w:val="right"/>
            </w:pPr>
            <w:r>
              <w:t>0.00</w:t>
            </w:r>
          </w:p>
        </w:tc>
        <w:tc>
          <w:tcPr>
            <w:tcW w:w="0" w:type="auto"/>
          </w:tcPr>
          <w:p w14:paraId="07804E43" w14:textId="77777777" w:rsidR="00266FBB" w:rsidRDefault="00933094">
            <w:pPr>
              <w:pStyle w:val="Compact"/>
              <w:jc w:val="right"/>
            </w:pPr>
            <w:r>
              <w:t>0.00</w:t>
            </w:r>
          </w:p>
        </w:tc>
        <w:tc>
          <w:tcPr>
            <w:tcW w:w="0" w:type="auto"/>
          </w:tcPr>
          <w:p w14:paraId="60471C5B" w14:textId="77777777" w:rsidR="00266FBB" w:rsidRDefault="00933094">
            <w:pPr>
              <w:pStyle w:val="Compact"/>
              <w:jc w:val="right"/>
            </w:pPr>
            <w:r>
              <w:t>0.00</w:t>
            </w:r>
          </w:p>
        </w:tc>
        <w:tc>
          <w:tcPr>
            <w:tcW w:w="0" w:type="auto"/>
          </w:tcPr>
          <w:p w14:paraId="2317BBDB" w14:textId="77777777" w:rsidR="00266FBB" w:rsidRDefault="00933094">
            <w:pPr>
              <w:pStyle w:val="Compact"/>
              <w:jc w:val="right"/>
            </w:pPr>
            <w:r>
              <w:t>0.00</w:t>
            </w:r>
          </w:p>
        </w:tc>
      </w:tr>
      <w:tr w:rsidR="00266FBB" w14:paraId="0A7C71C3" w14:textId="77777777">
        <w:tc>
          <w:tcPr>
            <w:tcW w:w="0" w:type="auto"/>
          </w:tcPr>
          <w:p w14:paraId="584A9DCC" w14:textId="77777777" w:rsidR="00266FBB" w:rsidRDefault="00266FBB"/>
        </w:tc>
        <w:tc>
          <w:tcPr>
            <w:tcW w:w="0" w:type="auto"/>
          </w:tcPr>
          <w:p w14:paraId="41947B64" w14:textId="77777777" w:rsidR="00266FBB" w:rsidRDefault="00933094">
            <w:pPr>
              <w:pStyle w:val="Compact"/>
            </w:pPr>
            <w:r>
              <w:t>gamma</w:t>
            </w:r>
          </w:p>
        </w:tc>
        <w:tc>
          <w:tcPr>
            <w:tcW w:w="0" w:type="auto"/>
          </w:tcPr>
          <w:p w14:paraId="784E94D3" w14:textId="77777777" w:rsidR="00266FBB" w:rsidRDefault="00933094">
            <w:pPr>
              <w:pStyle w:val="Compact"/>
              <w:jc w:val="right"/>
            </w:pPr>
            <w:r>
              <w:t>0.42</w:t>
            </w:r>
          </w:p>
        </w:tc>
        <w:tc>
          <w:tcPr>
            <w:tcW w:w="0" w:type="auto"/>
          </w:tcPr>
          <w:p w14:paraId="79B05943" w14:textId="77777777" w:rsidR="00266FBB" w:rsidRDefault="00933094">
            <w:pPr>
              <w:pStyle w:val="Compact"/>
              <w:jc w:val="right"/>
            </w:pPr>
            <w:r>
              <w:t>0.29</w:t>
            </w:r>
          </w:p>
        </w:tc>
        <w:tc>
          <w:tcPr>
            <w:tcW w:w="0" w:type="auto"/>
          </w:tcPr>
          <w:p w14:paraId="7D5D4DDB" w14:textId="77777777" w:rsidR="00266FBB" w:rsidRDefault="00933094">
            <w:pPr>
              <w:pStyle w:val="Compact"/>
              <w:jc w:val="right"/>
            </w:pPr>
            <w:r>
              <w:t>0.42</w:t>
            </w:r>
          </w:p>
        </w:tc>
        <w:tc>
          <w:tcPr>
            <w:tcW w:w="0" w:type="auto"/>
          </w:tcPr>
          <w:p w14:paraId="7F80C7C3" w14:textId="77777777" w:rsidR="00266FBB" w:rsidRDefault="00933094">
            <w:pPr>
              <w:pStyle w:val="Compact"/>
              <w:jc w:val="right"/>
            </w:pPr>
            <w:r>
              <w:t>0.56</w:t>
            </w:r>
          </w:p>
        </w:tc>
      </w:tr>
      <w:tr w:rsidR="00266FBB" w14:paraId="5B8A5639" w14:textId="77777777">
        <w:tc>
          <w:tcPr>
            <w:tcW w:w="0" w:type="auto"/>
          </w:tcPr>
          <w:p w14:paraId="63250B4C" w14:textId="77777777" w:rsidR="00266FBB" w:rsidRDefault="00266FBB"/>
        </w:tc>
        <w:tc>
          <w:tcPr>
            <w:tcW w:w="0" w:type="auto"/>
          </w:tcPr>
          <w:p w14:paraId="1F2F4B10" w14:textId="77777777" w:rsidR="00266FBB" w:rsidRDefault="00933094">
            <w:pPr>
              <w:pStyle w:val="Compact"/>
            </w:pPr>
            <w:r>
              <w:t>Sgen</w:t>
            </w:r>
          </w:p>
        </w:tc>
        <w:tc>
          <w:tcPr>
            <w:tcW w:w="0" w:type="auto"/>
          </w:tcPr>
          <w:p w14:paraId="745F603A" w14:textId="77777777" w:rsidR="00266FBB" w:rsidRDefault="00933094">
            <w:pPr>
              <w:pStyle w:val="Compact"/>
              <w:jc w:val="right"/>
            </w:pPr>
            <w:r>
              <w:t>2573.00</w:t>
            </w:r>
          </w:p>
        </w:tc>
        <w:tc>
          <w:tcPr>
            <w:tcW w:w="0" w:type="auto"/>
          </w:tcPr>
          <w:p w14:paraId="09FB92DA" w14:textId="77777777" w:rsidR="00266FBB" w:rsidRDefault="00933094">
            <w:pPr>
              <w:pStyle w:val="Compact"/>
              <w:jc w:val="right"/>
            </w:pPr>
            <w:r>
              <w:t>1291.00</w:t>
            </w:r>
          </w:p>
        </w:tc>
        <w:tc>
          <w:tcPr>
            <w:tcW w:w="0" w:type="auto"/>
          </w:tcPr>
          <w:p w14:paraId="133D5964" w14:textId="77777777" w:rsidR="00266FBB" w:rsidRDefault="00933094">
            <w:pPr>
              <w:pStyle w:val="Compact"/>
              <w:jc w:val="right"/>
            </w:pPr>
            <w:r>
              <w:t>2365.00</w:t>
            </w:r>
          </w:p>
        </w:tc>
        <w:tc>
          <w:tcPr>
            <w:tcW w:w="0" w:type="auto"/>
          </w:tcPr>
          <w:p w14:paraId="339AFA8A" w14:textId="77777777" w:rsidR="00266FBB" w:rsidRDefault="00933094">
            <w:pPr>
              <w:pStyle w:val="Compact"/>
              <w:jc w:val="right"/>
            </w:pPr>
            <w:r>
              <w:t>4667.00</w:t>
            </w:r>
          </w:p>
        </w:tc>
      </w:tr>
      <w:tr w:rsidR="00266FBB" w14:paraId="427D9FC0" w14:textId="77777777">
        <w:tc>
          <w:tcPr>
            <w:tcW w:w="0" w:type="auto"/>
          </w:tcPr>
          <w:p w14:paraId="651ABD98" w14:textId="77777777" w:rsidR="00266FBB" w:rsidRDefault="00266FBB"/>
        </w:tc>
        <w:tc>
          <w:tcPr>
            <w:tcW w:w="0" w:type="auto"/>
          </w:tcPr>
          <w:p w14:paraId="4DE857D8" w14:textId="77777777" w:rsidR="00266FBB" w:rsidRDefault="00933094">
            <w:pPr>
              <w:pStyle w:val="Compact"/>
            </w:pPr>
            <w:r>
              <w:t>sigma</w:t>
            </w:r>
          </w:p>
        </w:tc>
        <w:tc>
          <w:tcPr>
            <w:tcW w:w="0" w:type="auto"/>
          </w:tcPr>
          <w:p w14:paraId="657EDB53" w14:textId="77777777" w:rsidR="00266FBB" w:rsidRDefault="00933094">
            <w:pPr>
              <w:pStyle w:val="Compact"/>
              <w:jc w:val="right"/>
            </w:pPr>
            <w:r>
              <w:t>0.57</w:t>
            </w:r>
          </w:p>
        </w:tc>
        <w:tc>
          <w:tcPr>
            <w:tcW w:w="0" w:type="auto"/>
          </w:tcPr>
          <w:p w14:paraId="4EB0E188" w14:textId="77777777" w:rsidR="00266FBB" w:rsidRDefault="00933094">
            <w:pPr>
              <w:pStyle w:val="Compact"/>
              <w:jc w:val="right"/>
            </w:pPr>
            <w:r>
              <w:t>0.43</w:t>
            </w:r>
          </w:p>
        </w:tc>
        <w:tc>
          <w:tcPr>
            <w:tcW w:w="0" w:type="auto"/>
          </w:tcPr>
          <w:p w14:paraId="72C90B33" w14:textId="77777777" w:rsidR="00266FBB" w:rsidRDefault="00933094">
            <w:pPr>
              <w:pStyle w:val="Compact"/>
              <w:jc w:val="right"/>
            </w:pPr>
            <w:r>
              <w:t>0.56</w:t>
            </w:r>
          </w:p>
        </w:tc>
        <w:tc>
          <w:tcPr>
            <w:tcW w:w="0" w:type="auto"/>
          </w:tcPr>
          <w:p w14:paraId="25BF99D7" w14:textId="77777777" w:rsidR="00266FBB" w:rsidRDefault="00933094">
            <w:pPr>
              <w:pStyle w:val="Compact"/>
              <w:jc w:val="right"/>
            </w:pPr>
            <w:r>
              <w:t>0.75</w:t>
            </w:r>
          </w:p>
        </w:tc>
      </w:tr>
    </w:tbl>
    <w:p w14:paraId="68667000" w14:textId="77777777" w:rsidR="00266FBB" w:rsidRDefault="00933094">
      <w:r>
        <w:br w:type="page"/>
      </w:r>
    </w:p>
    <w:p w14:paraId="3CE39561" w14:textId="77777777" w:rsidR="00266FBB" w:rsidRDefault="00933094">
      <w:r>
        <w:lastRenderedPageBreak/>
        <w:t>Table 9.2: Summary of posterior distribution mean and quantiles (5%, 50%, and 95%) for stock recruit model parameters and Sgen lower benchmark from the Ricker_prioCap model fit.</w:t>
      </w:r>
    </w:p>
    <w:tbl>
      <w:tblPr>
        <w:tblStyle w:val="Table"/>
        <w:tblW w:w="0" w:type="pct"/>
        <w:tblInd w:w="108" w:type="dxa"/>
        <w:tblLook w:val="07E0" w:firstRow="1" w:lastRow="1" w:firstColumn="1" w:lastColumn="1" w:noHBand="1" w:noVBand="1"/>
      </w:tblPr>
      <w:tblGrid>
        <w:gridCol w:w="1762"/>
        <w:gridCol w:w="950"/>
        <w:gridCol w:w="939"/>
        <w:gridCol w:w="939"/>
        <w:gridCol w:w="939"/>
        <w:gridCol w:w="939"/>
      </w:tblGrid>
      <w:tr w:rsidR="00266FBB" w14:paraId="6640E45D"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01E67ADE" w14:textId="77777777" w:rsidR="00266FBB" w:rsidRDefault="00933094">
            <w:pPr>
              <w:pStyle w:val="Compact"/>
            </w:pPr>
            <w:r>
              <w:t>CU_Name</w:t>
            </w:r>
          </w:p>
        </w:tc>
        <w:tc>
          <w:tcPr>
            <w:tcW w:w="0" w:type="auto"/>
            <w:tcBorders>
              <w:bottom w:val="single" w:sz="0" w:space="0" w:color="auto"/>
            </w:tcBorders>
            <w:vAlign w:val="bottom"/>
          </w:tcPr>
          <w:p w14:paraId="020434D9" w14:textId="77777777" w:rsidR="00266FBB" w:rsidRDefault="00933094">
            <w:pPr>
              <w:pStyle w:val="Compact"/>
            </w:pPr>
            <w:r>
              <w:t>Variable</w:t>
            </w:r>
          </w:p>
        </w:tc>
        <w:tc>
          <w:tcPr>
            <w:tcW w:w="0" w:type="auto"/>
            <w:tcBorders>
              <w:bottom w:val="single" w:sz="0" w:space="0" w:color="auto"/>
            </w:tcBorders>
            <w:vAlign w:val="bottom"/>
          </w:tcPr>
          <w:p w14:paraId="766C2406" w14:textId="77777777" w:rsidR="00266FBB" w:rsidRDefault="00933094">
            <w:pPr>
              <w:pStyle w:val="Compact"/>
              <w:jc w:val="right"/>
            </w:pPr>
            <w:r>
              <w:t>Mean</w:t>
            </w:r>
          </w:p>
        </w:tc>
        <w:tc>
          <w:tcPr>
            <w:tcW w:w="0" w:type="auto"/>
            <w:tcBorders>
              <w:bottom w:val="single" w:sz="0" w:space="0" w:color="auto"/>
            </w:tcBorders>
            <w:vAlign w:val="bottom"/>
          </w:tcPr>
          <w:p w14:paraId="2DAEFE0D" w14:textId="77777777" w:rsidR="00266FBB" w:rsidRDefault="00933094">
            <w:pPr>
              <w:pStyle w:val="Compact"/>
              <w:jc w:val="right"/>
            </w:pPr>
            <w:r>
              <w:t>P05</w:t>
            </w:r>
          </w:p>
        </w:tc>
        <w:tc>
          <w:tcPr>
            <w:tcW w:w="0" w:type="auto"/>
            <w:tcBorders>
              <w:bottom w:val="single" w:sz="0" w:space="0" w:color="auto"/>
            </w:tcBorders>
            <w:vAlign w:val="bottom"/>
          </w:tcPr>
          <w:p w14:paraId="2D54FF15" w14:textId="77777777" w:rsidR="00266FBB" w:rsidRDefault="00933094">
            <w:pPr>
              <w:pStyle w:val="Compact"/>
              <w:jc w:val="right"/>
            </w:pPr>
            <w:r>
              <w:t>P50</w:t>
            </w:r>
          </w:p>
        </w:tc>
        <w:tc>
          <w:tcPr>
            <w:tcW w:w="0" w:type="auto"/>
            <w:tcBorders>
              <w:bottom w:val="single" w:sz="0" w:space="0" w:color="auto"/>
            </w:tcBorders>
            <w:vAlign w:val="bottom"/>
          </w:tcPr>
          <w:p w14:paraId="30CA919C" w14:textId="77777777" w:rsidR="00266FBB" w:rsidRDefault="00933094">
            <w:pPr>
              <w:pStyle w:val="Compact"/>
              <w:jc w:val="right"/>
            </w:pPr>
            <w:r>
              <w:t>P95</w:t>
            </w:r>
          </w:p>
        </w:tc>
      </w:tr>
      <w:tr w:rsidR="00266FBB" w14:paraId="1EE8A346" w14:textId="77777777">
        <w:tc>
          <w:tcPr>
            <w:tcW w:w="0" w:type="auto"/>
          </w:tcPr>
          <w:p w14:paraId="6285A3B1" w14:textId="77777777" w:rsidR="00266FBB" w:rsidRDefault="00933094">
            <w:pPr>
              <w:pStyle w:val="Compact"/>
            </w:pPr>
            <w:r>
              <w:t>Middle Fraser</w:t>
            </w:r>
          </w:p>
        </w:tc>
        <w:tc>
          <w:tcPr>
            <w:tcW w:w="0" w:type="auto"/>
          </w:tcPr>
          <w:p w14:paraId="3BE5AA52" w14:textId="77777777" w:rsidR="00266FBB" w:rsidRDefault="00933094">
            <w:pPr>
              <w:pStyle w:val="Compact"/>
            </w:pPr>
            <w:r>
              <w:t>adjProd</w:t>
            </w:r>
          </w:p>
        </w:tc>
        <w:tc>
          <w:tcPr>
            <w:tcW w:w="0" w:type="auto"/>
          </w:tcPr>
          <w:p w14:paraId="74C3F0A4" w14:textId="77777777" w:rsidR="00266FBB" w:rsidRDefault="00933094">
            <w:pPr>
              <w:pStyle w:val="Compact"/>
              <w:jc w:val="right"/>
            </w:pPr>
            <w:r>
              <w:t>2.29</w:t>
            </w:r>
          </w:p>
        </w:tc>
        <w:tc>
          <w:tcPr>
            <w:tcW w:w="0" w:type="auto"/>
          </w:tcPr>
          <w:p w14:paraId="1BF3B027" w14:textId="77777777" w:rsidR="00266FBB" w:rsidRDefault="00933094">
            <w:pPr>
              <w:pStyle w:val="Compact"/>
              <w:jc w:val="right"/>
            </w:pPr>
            <w:r>
              <w:t>1.64</w:t>
            </w:r>
          </w:p>
        </w:tc>
        <w:tc>
          <w:tcPr>
            <w:tcW w:w="0" w:type="auto"/>
          </w:tcPr>
          <w:p w14:paraId="6EB98349" w14:textId="77777777" w:rsidR="00266FBB" w:rsidRDefault="00933094">
            <w:pPr>
              <w:pStyle w:val="Compact"/>
              <w:jc w:val="right"/>
            </w:pPr>
            <w:r>
              <w:t>2.22</w:t>
            </w:r>
          </w:p>
        </w:tc>
        <w:tc>
          <w:tcPr>
            <w:tcW w:w="0" w:type="auto"/>
          </w:tcPr>
          <w:p w14:paraId="5DEE6D6C" w14:textId="77777777" w:rsidR="00266FBB" w:rsidRDefault="00933094">
            <w:pPr>
              <w:pStyle w:val="Compact"/>
              <w:jc w:val="right"/>
            </w:pPr>
            <w:r>
              <w:t>3.19</w:t>
            </w:r>
          </w:p>
        </w:tc>
      </w:tr>
      <w:tr w:rsidR="00266FBB" w14:paraId="7289E479" w14:textId="77777777">
        <w:tc>
          <w:tcPr>
            <w:tcW w:w="0" w:type="auto"/>
          </w:tcPr>
          <w:p w14:paraId="5DCC8281" w14:textId="77777777" w:rsidR="00266FBB" w:rsidRDefault="00266FBB"/>
        </w:tc>
        <w:tc>
          <w:tcPr>
            <w:tcW w:w="0" w:type="auto"/>
          </w:tcPr>
          <w:p w14:paraId="09B7730C" w14:textId="77777777" w:rsidR="00266FBB" w:rsidRDefault="00933094">
            <w:pPr>
              <w:pStyle w:val="Compact"/>
            </w:pPr>
            <w:r>
              <w:t>alpha</w:t>
            </w:r>
          </w:p>
        </w:tc>
        <w:tc>
          <w:tcPr>
            <w:tcW w:w="0" w:type="auto"/>
          </w:tcPr>
          <w:p w14:paraId="5DC54137" w14:textId="77777777" w:rsidR="00266FBB" w:rsidRDefault="00933094">
            <w:pPr>
              <w:pStyle w:val="Compact"/>
              <w:jc w:val="right"/>
            </w:pPr>
            <w:r>
              <w:t>2.58</w:t>
            </w:r>
          </w:p>
        </w:tc>
        <w:tc>
          <w:tcPr>
            <w:tcW w:w="0" w:type="auto"/>
          </w:tcPr>
          <w:p w14:paraId="7363BB1C" w14:textId="77777777" w:rsidR="00266FBB" w:rsidRDefault="00933094">
            <w:pPr>
              <w:pStyle w:val="Compact"/>
              <w:jc w:val="right"/>
            </w:pPr>
            <w:r>
              <w:t>1.87</w:t>
            </w:r>
          </w:p>
        </w:tc>
        <w:tc>
          <w:tcPr>
            <w:tcW w:w="0" w:type="auto"/>
          </w:tcPr>
          <w:p w14:paraId="540E2319" w14:textId="77777777" w:rsidR="00266FBB" w:rsidRDefault="00933094">
            <w:pPr>
              <w:pStyle w:val="Compact"/>
              <w:jc w:val="right"/>
            </w:pPr>
            <w:r>
              <w:t>2.57</w:t>
            </w:r>
          </w:p>
        </w:tc>
        <w:tc>
          <w:tcPr>
            <w:tcW w:w="0" w:type="auto"/>
          </w:tcPr>
          <w:p w14:paraId="3D654EB9" w14:textId="77777777" w:rsidR="00266FBB" w:rsidRDefault="00933094">
            <w:pPr>
              <w:pStyle w:val="Compact"/>
              <w:jc w:val="right"/>
            </w:pPr>
            <w:r>
              <w:t>3.35</w:t>
            </w:r>
          </w:p>
        </w:tc>
      </w:tr>
      <w:tr w:rsidR="00266FBB" w14:paraId="25D50DFD" w14:textId="77777777">
        <w:tc>
          <w:tcPr>
            <w:tcW w:w="0" w:type="auto"/>
          </w:tcPr>
          <w:p w14:paraId="2F0EEAEC" w14:textId="77777777" w:rsidR="00266FBB" w:rsidRDefault="00266FBB"/>
        </w:tc>
        <w:tc>
          <w:tcPr>
            <w:tcW w:w="0" w:type="auto"/>
          </w:tcPr>
          <w:p w14:paraId="6A57280A" w14:textId="77777777" w:rsidR="00266FBB" w:rsidRDefault="00933094">
            <w:pPr>
              <w:pStyle w:val="Compact"/>
            </w:pPr>
            <w:r>
              <w:t>beta</w:t>
            </w:r>
          </w:p>
        </w:tc>
        <w:tc>
          <w:tcPr>
            <w:tcW w:w="0" w:type="auto"/>
          </w:tcPr>
          <w:p w14:paraId="2CA7EC57" w14:textId="77777777" w:rsidR="00266FBB" w:rsidRDefault="00933094">
            <w:pPr>
              <w:pStyle w:val="Compact"/>
              <w:jc w:val="right"/>
            </w:pPr>
            <w:r>
              <w:t>0.00</w:t>
            </w:r>
          </w:p>
        </w:tc>
        <w:tc>
          <w:tcPr>
            <w:tcW w:w="0" w:type="auto"/>
          </w:tcPr>
          <w:p w14:paraId="41227DE0" w14:textId="77777777" w:rsidR="00266FBB" w:rsidRDefault="00933094">
            <w:pPr>
              <w:pStyle w:val="Compact"/>
              <w:jc w:val="right"/>
            </w:pPr>
            <w:r>
              <w:t>0.00</w:t>
            </w:r>
          </w:p>
        </w:tc>
        <w:tc>
          <w:tcPr>
            <w:tcW w:w="0" w:type="auto"/>
          </w:tcPr>
          <w:p w14:paraId="6343E406" w14:textId="77777777" w:rsidR="00266FBB" w:rsidRDefault="00933094">
            <w:pPr>
              <w:pStyle w:val="Compact"/>
              <w:jc w:val="right"/>
            </w:pPr>
            <w:r>
              <w:t>0.00</w:t>
            </w:r>
          </w:p>
        </w:tc>
        <w:tc>
          <w:tcPr>
            <w:tcW w:w="0" w:type="auto"/>
          </w:tcPr>
          <w:p w14:paraId="3E8F985D" w14:textId="77777777" w:rsidR="00266FBB" w:rsidRDefault="00933094">
            <w:pPr>
              <w:pStyle w:val="Compact"/>
              <w:jc w:val="right"/>
            </w:pPr>
            <w:r>
              <w:t>0.00</w:t>
            </w:r>
          </w:p>
        </w:tc>
      </w:tr>
      <w:tr w:rsidR="00266FBB" w14:paraId="6AD2B1DD" w14:textId="77777777">
        <w:tc>
          <w:tcPr>
            <w:tcW w:w="0" w:type="auto"/>
          </w:tcPr>
          <w:p w14:paraId="79867374" w14:textId="77777777" w:rsidR="00266FBB" w:rsidRDefault="00266FBB"/>
        </w:tc>
        <w:tc>
          <w:tcPr>
            <w:tcW w:w="0" w:type="auto"/>
          </w:tcPr>
          <w:p w14:paraId="36083376" w14:textId="77777777" w:rsidR="00266FBB" w:rsidRDefault="00933094">
            <w:pPr>
              <w:pStyle w:val="Compact"/>
            </w:pPr>
            <w:r>
              <w:t>gamma</w:t>
            </w:r>
          </w:p>
        </w:tc>
        <w:tc>
          <w:tcPr>
            <w:tcW w:w="0" w:type="auto"/>
          </w:tcPr>
          <w:p w14:paraId="73AAF554" w14:textId="77777777" w:rsidR="00266FBB" w:rsidRDefault="00933094">
            <w:pPr>
              <w:pStyle w:val="Compact"/>
              <w:jc w:val="right"/>
            </w:pPr>
            <w:r>
              <w:t>0.37</w:t>
            </w:r>
          </w:p>
        </w:tc>
        <w:tc>
          <w:tcPr>
            <w:tcW w:w="0" w:type="auto"/>
          </w:tcPr>
          <w:p w14:paraId="009291F4" w14:textId="77777777" w:rsidR="00266FBB" w:rsidRDefault="00933094">
            <w:pPr>
              <w:pStyle w:val="Compact"/>
              <w:jc w:val="right"/>
            </w:pPr>
            <w:r>
              <w:t>0.23</w:t>
            </w:r>
          </w:p>
        </w:tc>
        <w:tc>
          <w:tcPr>
            <w:tcW w:w="0" w:type="auto"/>
          </w:tcPr>
          <w:p w14:paraId="11F5E9A0" w14:textId="77777777" w:rsidR="00266FBB" w:rsidRDefault="00933094">
            <w:pPr>
              <w:pStyle w:val="Compact"/>
              <w:jc w:val="right"/>
            </w:pPr>
            <w:r>
              <w:t>0.36</w:t>
            </w:r>
          </w:p>
        </w:tc>
        <w:tc>
          <w:tcPr>
            <w:tcW w:w="0" w:type="auto"/>
          </w:tcPr>
          <w:p w14:paraId="22106A82" w14:textId="77777777" w:rsidR="00266FBB" w:rsidRDefault="00933094">
            <w:pPr>
              <w:pStyle w:val="Compact"/>
              <w:jc w:val="right"/>
            </w:pPr>
            <w:r>
              <w:t>0.51</w:t>
            </w:r>
          </w:p>
        </w:tc>
      </w:tr>
      <w:tr w:rsidR="00266FBB" w14:paraId="3F665202" w14:textId="77777777">
        <w:tc>
          <w:tcPr>
            <w:tcW w:w="0" w:type="auto"/>
          </w:tcPr>
          <w:p w14:paraId="2FFE490F" w14:textId="77777777" w:rsidR="00266FBB" w:rsidRDefault="00266FBB"/>
        </w:tc>
        <w:tc>
          <w:tcPr>
            <w:tcW w:w="0" w:type="auto"/>
          </w:tcPr>
          <w:p w14:paraId="4945978B" w14:textId="77777777" w:rsidR="00266FBB" w:rsidRDefault="00933094">
            <w:pPr>
              <w:pStyle w:val="Compact"/>
            </w:pPr>
            <w:r>
              <w:t>Sgen</w:t>
            </w:r>
          </w:p>
        </w:tc>
        <w:tc>
          <w:tcPr>
            <w:tcW w:w="0" w:type="auto"/>
          </w:tcPr>
          <w:p w14:paraId="0DD39A33" w14:textId="77777777" w:rsidR="00266FBB" w:rsidRDefault="00933094">
            <w:pPr>
              <w:pStyle w:val="Compact"/>
              <w:jc w:val="right"/>
            </w:pPr>
            <w:r>
              <w:t>2515.00</w:t>
            </w:r>
          </w:p>
        </w:tc>
        <w:tc>
          <w:tcPr>
            <w:tcW w:w="0" w:type="auto"/>
          </w:tcPr>
          <w:p w14:paraId="09CF3CD2" w14:textId="77777777" w:rsidR="00266FBB" w:rsidRDefault="00933094">
            <w:pPr>
              <w:pStyle w:val="Compact"/>
              <w:jc w:val="right"/>
            </w:pPr>
            <w:r>
              <w:t>1339.00</w:t>
            </w:r>
          </w:p>
        </w:tc>
        <w:tc>
          <w:tcPr>
            <w:tcW w:w="0" w:type="auto"/>
          </w:tcPr>
          <w:p w14:paraId="6E5CF0CB" w14:textId="77777777" w:rsidR="00266FBB" w:rsidRDefault="00933094">
            <w:pPr>
              <w:pStyle w:val="Compact"/>
              <w:jc w:val="right"/>
            </w:pPr>
            <w:r>
              <w:t>2452.00</w:t>
            </w:r>
          </w:p>
        </w:tc>
        <w:tc>
          <w:tcPr>
            <w:tcW w:w="0" w:type="auto"/>
          </w:tcPr>
          <w:p w14:paraId="7E8E97E6" w14:textId="77777777" w:rsidR="00266FBB" w:rsidRDefault="00933094">
            <w:pPr>
              <w:pStyle w:val="Compact"/>
              <w:jc w:val="right"/>
            </w:pPr>
            <w:r>
              <w:t>3932.00</w:t>
            </w:r>
          </w:p>
        </w:tc>
      </w:tr>
      <w:tr w:rsidR="00266FBB" w14:paraId="2056D43F" w14:textId="77777777">
        <w:tc>
          <w:tcPr>
            <w:tcW w:w="0" w:type="auto"/>
          </w:tcPr>
          <w:p w14:paraId="5364EF84" w14:textId="77777777" w:rsidR="00266FBB" w:rsidRDefault="00266FBB"/>
        </w:tc>
        <w:tc>
          <w:tcPr>
            <w:tcW w:w="0" w:type="auto"/>
          </w:tcPr>
          <w:p w14:paraId="62457E28" w14:textId="77777777" w:rsidR="00266FBB" w:rsidRDefault="00933094">
            <w:pPr>
              <w:pStyle w:val="Compact"/>
            </w:pPr>
            <w:r>
              <w:t>sigma</w:t>
            </w:r>
          </w:p>
        </w:tc>
        <w:tc>
          <w:tcPr>
            <w:tcW w:w="0" w:type="auto"/>
          </w:tcPr>
          <w:p w14:paraId="1F05B141" w14:textId="77777777" w:rsidR="00266FBB" w:rsidRDefault="00933094">
            <w:pPr>
              <w:pStyle w:val="Compact"/>
              <w:jc w:val="right"/>
            </w:pPr>
            <w:r>
              <w:t>0.52</w:t>
            </w:r>
          </w:p>
        </w:tc>
        <w:tc>
          <w:tcPr>
            <w:tcW w:w="0" w:type="auto"/>
          </w:tcPr>
          <w:p w14:paraId="386DD398" w14:textId="77777777" w:rsidR="00266FBB" w:rsidRDefault="00933094">
            <w:pPr>
              <w:pStyle w:val="Compact"/>
              <w:jc w:val="right"/>
            </w:pPr>
            <w:r>
              <w:t>0.39</w:t>
            </w:r>
          </w:p>
        </w:tc>
        <w:tc>
          <w:tcPr>
            <w:tcW w:w="0" w:type="auto"/>
          </w:tcPr>
          <w:p w14:paraId="685B44E9" w14:textId="77777777" w:rsidR="00266FBB" w:rsidRDefault="00933094">
            <w:pPr>
              <w:pStyle w:val="Compact"/>
              <w:jc w:val="right"/>
            </w:pPr>
            <w:r>
              <w:t>0.50</w:t>
            </w:r>
          </w:p>
        </w:tc>
        <w:tc>
          <w:tcPr>
            <w:tcW w:w="0" w:type="auto"/>
          </w:tcPr>
          <w:p w14:paraId="106F7E8E" w14:textId="77777777" w:rsidR="00266FBB" w:rsidRDefault="00933094">
            <w:pPr>
              <w:pStyle w:val="Compact"/>
              <w:jc w:val="right"/>
            </w:pPr>
            <w:r>
              <w:t>0.69</w:t>
            </w:r>
          </w:p>
        </w:tc>
      </w:tr>
      <w:tr w:rsidR="00266FBB" w14:paraId="5C9549EC" w14:textId="77777777">
        <w:tc>
          <w:tcPr>
            <w:tcW w:w="0" w:type="auto"/>
          </w:tcPr>
          <w:p w14:paraId="3E193361" w14:textId="77777777" w:rsidR="00266FBB" w:rsidRDefault="00933094">
            <w:pPr>
              <w:pStyle w:val="Compact"/>
            </w:pPr>
            <w:r>
              <w:t>Fraser Canyon</w:t>
            </w:r>
          </w:p>
        </w:tc>
        <w:tc>
          <w:tcPr>
            <w:tcW w:w="0" w:type="auto"/>
          </w:tcPr>
          <w:p w14:paraId="67D4D672" w14:textId="77777777" w:rsidR="00266FBB" w:rsidRDefault="00933094">
            <w:pPr>
              <w:pStyle w:val="Compact"/>
            </w:pPr>
            <w:r>
              <w:t>adjProd</w:t>
            </w:r>
          </w:p>
        </w:tc>
        <w:tc>
          <w:tcPr>
            <w:tcW w:w="0" w:type="auto"/>
          </w:tcPr>
          <w:p w14:paraId="6B33B4D2" w14:textId="77777777" w:rsidR="00266FBB" w:rsidRDefault="00933094">
            <w:pPr>
              <w:pStyle w:val="Compact"/>
              <w:jc w:val="right"/>
            </w:pPr>
            <w:r>
              <w:t>6.36</w:t>
            </w:r>
          </w:p>
        </w:tc>
        <w:tc>
          <w:tcPr>
            <w:tcW w:w="0" w:type="auto"/>
          </w:tcPr>
          <w:p w14:paraId="39ACBB39" w14:textId="77777777" w:rsidR="00266FBB" w:rsidRDefault="00933094">
            <w:pPr>
              <w:pStyle w:val="Compact"/>
              <w:jc w:val="right"/>
            </w:pPr>
            <w:r>
              <w:t>3.24</w:t>
            </w:r>
          </w:p>
        </w:tc>
        <w:tc>
          <w:tcPr>
            <w:tcW w:w="0" w:type="auto"/>
          </w:tcPr>
          <w:p w14:paraId="329758F1" w14:textId="77777777" w:rsidR="00266FBB" w:rsidRDefault="00933094">
            <w:pPr>
              <w:pStyle w:val="Compact"/>
              <w:jc w:val="right"/>
            </w:pPr>
            <w:r>
              <w:t>5.80</w:t>
            </w:r>
          </w:p>
        </w:tc>
        <w:tc>
          <w:tcPr>
            <w:tcW w:w="0" w:type="auto"/>
          </w:tcPr>
          <w:p w14:paraId="733BEA38" w14:textId="77777777" w:rsidR="00266FBB" w:rsidRDefault="00933094">
            <w:pPr>
              <w:pStyle w:val="Compact"/>
              <w:jc w:val="right"/>
            </w:pPr>
            <w:r>
              <w:t>11.27</w:t>
            </w:r>
          </w:p>
        </w:tc>
      </w:tr>
      <w:tr w:rsidR="00266FBB" w14:paraId="15145634" w14:textId="77777777">
        <w:tc>
          <w:tcPr>
            <w:tcW w:w="0" w:type="auto"/>
          </w:tcPr>
          <w:p w14:paraId="6641CC02" w14:textId="77777777" w:rsidR="00266FBB" w:rsidRDefault="00266FBB"/>
        </w:tc>
        <w:tc>
          <w:tcPr>
            <w:tcW w:w="0" w:type="auto"/>
          </w:tcPr>
          <w:p w14:paraId="053C4A70" w14:textId="77777777" w:rsidR="00266FBB" w:rsidRDefault="00933094">
            <w:pPr>
              <w:pStyle w:val="Compact"/>
            </w:pPr>
            <w:r>
              <w:t>alpha</w:t>
            </w:r>
          </w:p>
        </w:tc>
        <w:tc>
          <w:tcPr>
            <w:tcW w:w="0" w:type="auto"/>
          </w:tcPr>
          <w:p w14:paraId="750058C4" w14:textId="77777777" w:rsidR="00266FBB" w:rsidRDefault="00933094">
            <w:pPr>
              <w:pStyle w:val="Compact"/>
              <w:jc w:val="right"/>
            </w:pPr>
            <w:r>
              <w:t>3.55</w:t>
            </w:r>
          </w:p>
        </w:tc>
        <w:tc>
          <w:tcPr>
            <w:tcW w:w="0" w:type="auto"/>
          </w:tcPr>
          <w:p w14:paraId="295A4C3E" w14:textId="77777777" w:rsidR="00266FBB" w:rsidRDefault="00933094">
            <w:pPr>
              <w:pStyle w:val="Compact"/>
              <w:jc w:val="right"/>
            </w:pPr>
            <w:r>
              <w:t>2.68</w:t>
            </w:r>
          </w:p>
        </w:tc>
        <w:tc>
          <w:tcPr>
            <w:tcW w:w="0" w:type="auto"/>
          </w:tcPr>
          <w:p w14:paraId="082BB5E0" w14:textId="77777777" w:rsidR="00266FBB" w:rsidRDefault="00933094">
            <w:pPr>
              <w:pStyle w:val="Compact"/>
              <w:jc w:val="right"/>
            </w:pPr>
            <w:r>
              <w:t>3.53</w:t>
            </w:r>
          </w:p>
        </w:tc>
        <w:tc>
          <w:tcPr>
            <w:tcW w:w="0" w:type="auto"/>
          </w:tcPr>
          <w:p w14:paraId="0FED1391" w14:textId="77777777" w:rsidR="00266FBB" w:rsidRDefault="00933094">
            <w:pPr>
              <w:pStyle w:val="Compact"/>
              <w:jc w:val="right"/>
            </w:pPr>
            <w:r>
              <w:t>4.49</w:t>
            </w:r>
          </w:p>
        </w:tc>
      </w:tr>
      <w:tr w:rsidR="00266FBB" w14:paraId="483DA787" w14:textId="77777777">
        <w:tc>
          <w:tcPr>
            <w:tcW w:w="0" w:type="auto"/>
          </w:tcPr>
          <w:p w14:paraId="483BC907" w14:textId="77777777" w:rsidR="00266FBB" w:rsidRDefault="00266FBB"/>
        </w:tc>
        <w:tc>
          <w:tcPr>
            <w:tcW w:w="0" w:type="auto"/>
          </w:tcPr>
          <w:p w14:paraId="389BFDF7" w14:textId="77777777" w:rsidR="00266FBB" w:rsidRDefault="00933094">
            <w:pPr>
              <w:pStyle w:val="Compact"/>
            </w:pPr>
            <w:r>
              <w:t>beta</w:t>
            </w:r>
          </w:p>
        </w:tc>
        <w:tc>
          <w:tcPr>
            <w:tcW w:w="0" w:type="auto"/>
          </w:tcPr>
          <w:p w14:paraId="536AC033" w14:textId="77777777" w:rsidR="00266FBB" w:rsidRDefault="00933094">
            <w:pPr>
              <w:pStyle w:val="Compact"/>
              <w:jc w:val="right"/>
            </w:pPr>
            <w:r>
              <w:t>0.00</w:t>
            </w:r>
          </w:p>
        </w:tc>
        <w:tc>
          <w:tcPr>
            <w:tcW w:w="0" w:type="auto"/>
          </w:tcPr>
          <w:p w14:paraId="415C4BB4" w14:textId="77777777" w:rsidR="00266FBB" w:rsidRDefault="00933094">
            <w:pPr>
              <w:pStyle w:val="Compact"/>
              <w:jc w:val="right"/>
            </w:pPr>
            <w:r>
              <w:t>0.00</w:t>
            </w:r>
          </w:p>
        </w:tc>
        <w:tc>
          <w:tcPr>
            <w:tcW w:w="0" w:type="auto"/>
          </w:tcPr>
          <w:p w14:paraId="0CD116CE" w14:textId="77777777" w:rsidR="00266FBB" w:rsidRDefault="00933094">
            <w:pPr>
              <w:pStyle w:val="Compact"/>
              <w:jc w:val="right"/>
            </w:pPr>
            <w:r>
              <w:t>0.00</w:t>
            </w:r>
          </w:p>
        </w:tc>
        <w:tc>
          <w:tcPr>
            <w:tcW w:w="0" w:type="auto"/>
          </w:tcPr>
          <w:p w14:paraId="4C648B37" w14:textId="77777777" w:rsidR="00266FBB" w:rsidRDefault="00933094">
            <w:pPr>
              <w:pStyle w:val="Compact"/>
              <w:jc w:val="right"/>
            </w:pPr>
            <w:r>
              <w:t>0.00</w:t>
            </w:r>
          </w:p>
        </w:tc>
      </w:tr>
      <w:tr w:rsidR="00266FBB" w14:paraId="2F6C236B" w14:textId="77777777">
        <w:tc>
          <w:tcPr>
            <w:tcW w:w="0" w:type="auto"/>
          </w:tcPr>
          <w:p w14:paraId="0050CB20" w14:textId="77777777" w:rsidR="00266FBB" w:rsidRDefault="00266FBB"/>
        </w:tc>
        <w:tc>
          <w:tcPr>
            <w:tcW w:w="0" w:type="auto"/>
          </w:tcPr>
          <w:p w14:paraId="368D3F60" w14:textId="77777777" w:rsidR="00266FBB" w:rsidRDefault="00933094">
            <w:pPr>
              <w:pStyle w:val="Compact"/>
            </w:pPr>
            <w:r>
              <w:t>gamma</w:t>
            </w:r>
          </w:p>
        </w:tc>
        <w:tc>
          <w:tcPr>
            <w:tcW w:w="0" w:type="auto"/>
          </w:tcPr>
          <w:p w14:paraId="63C51AEB" w14:textId="77777777" w:rsidR="00266FBB" w:rsidRDefault="00933094">
            <w:pPr>
              <w:pStyle w:val="Compact"/>
              <w:jc w:val="right"/>
            </w:pPr>
            <w:r>
              <w:t>0.37</w:t>
            </w:r>
          </w:p>
        </w:tc>
        <w:tc>
          <w:tcPr>
            <w:tcW w:w="0" w:type="auto"/>
          </w:tcPr>
          <w:p w14:paraId="1BA697D1" w14:textId="77777777" w:rsidR="00266FBB" w:rsidRDefault="00933094">
            <w:pPr>
              <w:pStyle w:val="Compact"/>
              <w:jc w:val="right"/>
            </w:pPr>
            <w:r>
              <w:t>0.23</w:t>
            </w:r>
          </w:p>
        </w:tc>
        <w:tc>
          <w:tcPr>
            <w:tcW w:w="0" w:type="auto"/>
          </w:tcPr>
          <w:p w14:paraId="611AFCB9" w14:textId="77777777" w:rsidR="00266FBB" w:rsidRDefault="00933094">
            <w:pPr>
              <w:pStyle w:val="Compact"/>
              <w:jc w:val="right"/>
            </w:pPr>
            <w:r>
              <w:t>0.36</w:t>
            </w:r>
          </w:p>
        </w:tc>
        <w:tc>
          <w:tcPr>
            <w:tcW w:w="0" w:type="auto"/>
          </w:tcPr>
          <w:p w14:paraId="635E3034" w14:textId="77777777" w:rsidR="00266FBB" w:rsidRDefault="00933094">
            <w:pPr>
              <w:pStyle w:val="Compact"/>
              <w:jc w:val="right"/>
            </w:pPr>
            <w:r>
              <w:t>0.51</w:t>
            </w:r>
          </w:p>
        </w:tc>
      </w:tr>
      <w:tr w:rsidR="00266FBB" w14:paraId="60B3FAAC" w14:textId="77777777">
        <w:tc>
          <w:tcPr>
            <w:tcW w:w="0" w:type="auto"/>
          </w:tcPr>
          <w:p w14:paraId="62978241" w14:textId="77777777" w:rsidR="00266FBB" w:rsidRDefault="00266FBB"/>
        </w:tc>
        <w:tc>
          <w:tcPr>
            <w:tcW w:w="0" w:type="auto"/>
          </w:tcPr>
          <w:p w14:paraId="696CF544" w14:textId="77777777" w:rsidR="00266FBB" w:rsidRDefault="00933094">
            <w:pPr>
              <w:pStyle w:val="Compact"/>
            </w:pPr>
            <w:r>
              <w:t>Sgen</w:t>
            </w:r>
          </w:p>
        </w:tc>
        <w:tc>
          <w:tcPr>
            <w:tcW w:w="0" w:type="auto"/>
          </w:tcPr>
          <w:p w14:paraId="140A22FF" w14:textId="77777777" w:rsidR="00266FBB" w:rsidRDefault="00933094">
            <w:pPr>
              <w:pStyle w:val="Compact"/>
              <w:jc w:val="right"/>
            </w:pPr>
            <w:r>
              <w:t>304.00</w:t>
            </w:r>
          </w:p>
        </w:tc>
        <w:tc>
          <w:tcPr>
            <w:tcW w:w="0" w:type="auto"/>
          </w:tcPr>
          <w:p w14:paraId="63ED5CB0" w14:textId="77777777" w:rsidR="00266FBB" w:rsidRDefault="00933094">
            <w:pPr>
              <w:pStyle w:val="Compact"/>
              <w:jc w:val="right"/>
            </w:pPr>
            <w:r>
              <w:t>53.00</w:t>
            </w:r>
          </w:p>
        </w:tc>
        <w:tc>
          <w:tcPr>
            <w:tcW w:w="0" w:type="auto"/>
          </w:tcPr>
          <w:p w14:paraId="2409B3CA" w14:textId="77777777" w:rsidR="00266FBB" w:rsidRDefault="00933094">
            <w:pPr>
              <w:pStyle w:val="Compact"/>
              <w:jc w:val="right"/>
            </w:pPr>
            <w:r>
              <w:t>258.00</w:t>
            </w:r>
          </w:p>
        </w:tc>
        <w:tc>
          <w:tcPr>
            <w:tcW w:w="0" w:type="auto"/>
          </w:tcPr>
          <w:p w14:paraId="23431CC8" w14:textId="77777777" w:rsidR="00266FBB" w:rsidRDefault="00933094">
            <w:pPr>
              <w:pStyle w:val="Compact"/>
              <w:jc w:val="right"/>
            </w:pPr>
            <w:r>
              <w:t>715.00</w:t>
            </w:r>
          </w:p>
        </w:tc>
      </w:tr>
      <w:tr w:rsidR="00266FBB" w14:paraId="03DF7A7D" w14:textId="77777777">
        <w:tc>
          <w:tcPr>
            <w:tcW w:w="0" w:type="auto"/>
          </w:tcPr>
          <w:p w14:paraId="73A48667" w14:textId="77777777" w:rsidR="00266FBB" w:rsidRDefault="00266FBB"/>
        </w:tc>
        <w:tc>
          <w:tcPr>
            <w:tcW w:w="0" w:type="auto"/>
          </w:tcPr>
          <w:p w14:paraId="09C5092B" w14:textId="77777777" w:rsidR="00266FBB" w:rsidRDefault="00933094">
            <w:pPr>
              <w:pStyle w:val="Compact"/>
            </w:pPr>
            <w:r>
              <w:t>sigma</w:t>
            </w:r>
          </w:p>
        </w:tc>
        <w:tc>
          <w:tcPr>
            <w:tcW w:w="0" w:type="auto"/>
          </w:tcPr>
          <w:p w14:paraId="66FD71E3" w14:textId="77777777" w:rsidR="00266FBB" w:rsidRDefault="00933094">
            <w:pPr>
              <w:pStyle w:val="Compact"/>
              <w:jc w:val="right"/>
            </w:pPr>
            <w:r>
              <w:t>0.75</w:t>
            </w:r>
          </w:p>
        </w:tc>
        <w:tc>
          <w:tcPr>
            <w:tcW w:w="0" w:type="auto"/>
          </w:tcPr>
          <w:p w14:paraId="2407054E" w14:textId="77777777" w:rsidR="00266FBB" w:rsidRDefault="00933094">
            <w:pPr>
              <w:pStyle w:val="Compact"/>
              <w:jc w:val="right"/>
            </w:pPr>
            <w:r>
              <w:t>0.57</w:t>
            </w:r>
          </w:p>
        </w:tc>
        <w:tc>
          <w:tcPr>
            <w:tcW w:w="0" w:type="auto"/>
          </w:tcPr>
          <w:p w14:paraId="3C635422" w14:textId="77777777" w:rsidR="00266FBB" w:rsidRDefault="00933094">
            <w:pPr>
              <w:pStyle w:val="Compact"/>
              <w:jc w:val="right"/>
            </w:pPr>
            <w:r>
              <w:t>0.74</w:t>
            </w:r>
          </w:p>
        </w:tc>
        <w:tc>
          <w:tcPr>
            <w:tcW w:w="0" w:type="auto"/>
          </w:tcPr>
          <w:p w14:paraId="499F6B2D" w14:textId="77777777" w:rsidR="00266FBB" w:rsidRDefault="00933094">
            <w:pPr>
              <w:pStyle w:val="Compact"/>
              <w:jc w:val="right"/>
            </w:pPr>
            <w:r>
              <w:t>1.00</w:t>
            </w:r>
          </w:p>
        </w:tc>
      </w:tr>
      <w:tr w:rsidR="00266FBB" w14:paraId="4FBE7CF6" w14:textId="77777777">
        <w:tc>
          <w:tcPr>
            <w:tcW w:w="0" w:type="auto"/>
          </w:tcPr>
          <w:p w14:paraId="2F6AB86C" w14:textId="77777777" w:rsidR="00266FBB" w:rsidRDefault="00933094">
            <w:pPr>
              <w:pStyle w:val="Compact"/>
            </w:pPr>
            <w:r>
              <w:t>Lower Thompson</w:t>
            </w:r>
          </w:p>
        </w:tc>
        <w:tc>
          <w:tcPr>
            <w:tcW w:w="0" w:type="auto"/>
          </w:tcPr>
          <w:p w14:paraId="2C31C4C1" w14:textId="77777777" w:rsidR="00266FBB" w:rsidRDefault="00933094">
            <w:pPr>
              <w:pStyle w:val="Compact"/>
            </w:pPr>
            <w:r>
              <w:t>adjProd</w:t>
            </w:r>
          </w:p>
        </w:tc>
        <w:tc>
          <w:tcPr>
            <w:tcW w:w="0" w:type="auto"/>
          </w:tcPr>
          <w:p w14:paraId="0C55D876" w14:textId="77777777" w:rsidR="00266FBB" w:rsidRDefault="00933094">
            <w:pPr>
              <w:pStyle w:val="Compact"/>
              <w:jc w:val="right"/>
            </w:pPr>
            <w:r>
              <w:t>2.64</w:t>
            </w:r>
          </w:p>
        </w:tc>
        <w:tc>
          <w:tcPr>
            <w:tcW w:w="0" w:type="auto"/>
          </w:tcPr>
          <w:p w14:paraId="545DF11F" w14:textId="77777777" w:rsidR="00266FBB" w:rsidRDefault="00933094">
            <w:pPr>
              <w:pStyle w:val="Compact"/>
              <w:jc w:val="right"/>
            </w:pPr>
            <w:r>
              <w:t>1.57</w:t>
            </w:r>
          </w:p>
        </w:tc>
        <w:tc>
          <w:tcPr>
            <w:tcW w:w="0" w:type="auto"/>
          </w:tcPr>
          <w:p w14:paraId="32F80C54" w14:textId="77777777" w:rsidR="00266FBB" w:rsidRDefault="00933094">
            <w:pPr>
              <w:pStyle w:val="Compact"/>
              <w:jc w:val="right"/>
            </w:pPr>
            <w:r>
              <w:t>2.47</w:t>
            </w:r>
          </w:p>
        </w:tc>
        <w:tc>
          <w:tcPr>
            <w:tcW w:w="0" w:type="auto"/>
          </w:tcPr>
          <w:p w14:paraId="70FDB2BA" w14:textId="77777777" w:rsidR="00266FBB" w:rsidRDefault="00933094">
            <w:pPr>
              <w:pStyle w:val="Compact"/>
              <w:jc w:val="right"/>
            </w:pPr>
            <w:r>
              <w:t>4.24</w:t>
            </w:r>
          </w:p>
        </w:tc>
      </w:tr>
      <w:tr w:rsidR="00266FBB" w14:paraId="269D12CD" w14:textId="77777777">
        <w:tc>
          <w:tcPr>
            <w:tcW w:w="0" w:type="auto"/>
          </w:tcPr>
          <w:p w14:paraId="59CCB8B7" w14:textId="77777777" w:rsidR="00266FBB" w:rsidRDefault="00266FBB"/>
        </w:tc>
        <w:tc>
          <w:tcPr>
            <w:tcW w:w="0" w:type="auto"/>
          </w:tcPr>
          <w:p w14:paraId="1DD72C09" w14:textId="77777777" w:rsidR="00266FBB" w:rsidRDefault="00933094">
            <w:pPr>
              <w:pStyle w:val="Compact"/>
            </w:pPr>
            <w:r>
              <w:t>alpha</w:t>
            </w:r>
          </w:p>
        </w:tc>
        <w:tc>
          <w:tcPr>
            <w:tcW w:w="0" w:type="auto"/>
          </w:tcPr>
          <w:p w14:paraId="62C109CB" w14:textId="77777777" w:rsidR="00266FBB" w:rsidRDefault="00933094">
            <w:pPr>
              <w:pStyle w:val="Compact"/>
              <w:jc w:val="right"/>
            </w:pPr>
            <w:r>
              <w:t>2.70</w:t>
            </w:r>
          </w:p>
        </w:tc>
        <w:tc>
          <w:tcPr>
            <w:tcW w:w="0" w:type="auto"/>
          </w:tcPr>
          <w:p w14:paraId="22A19740" w14:textId="77777777" w:rsidR="00266FBB" w:rsidRDefault="00933094">
            <w:pPr>
              <w:pStyle w:val="Compact"/>
              <w:jc w:val="right"/>
            </w:pPr>
            <w:r>
              <w:t>1.93</w:t>
            </w:r>
          </w:p>
        </w:tc>
        <w:tc>
          <w:tcPr>
            <w:tcW w:w="0" w:type="auto"/>
          </w:tcPr>
          <w:p w14:paraId="2C34384F" w14:textId="77777777" w:rsidR="00266FBB" w:rsidRDefault="00933094">
            <w:pPr>
              <w:pStyle w:val="Compact"/>
              <w:jc w:val="right"/>
            </w:pPr>
            <w:r>
              <w:t>2.68</w:t>
            </w:r>
          </w:p>
        </w:tc>
        <w:tc>
          <w:tcPr>
            <w:tcW w:w="0" w:type="auto"/>
          </w:tcPr>
          <w:p w14:paraId="6A61022B" w14:textId="77777777" w:rsidR="00266FBB" w:rsidRDefault="00933094">
            <w:pPr>
              <w:pStyle w:val="Compact"/>
              <w:jc w:val="right"/>
            </w:pPr>
            <w:r>
              <w:t>3.53</w:t>
            </w:r>
          </w:p>
        </w:tc>
      </w:tr>
      <w:tr w:rsidR="00266FBB" w14:paraId="52081DC4" w14:textId="77777777">
        <w:tc>
          <w:tcPr>
            <w:tcW w:w="0" w:type="auto"/>
          </w:tcPr>
          <w:p w14:paraId="72E6FA84" w14:textId="77777777" w:rsidR="00266FBB" w:rsidRDefault="00266FBB"/>
        </w:tc>
        <w:tc>
          <w:tcPr>
            <w:tcW w:w="0" w:type="auto"/>
          </w:tcPr>
          <w:p w14:paraId="22259510" w14:textId="77777777" w:rsidR="00266FBB" w:rsidRDefault="00933094">
            <w:pPr>
              <w:pStyle w:val="Compact"/>
            </w:pPr>
            <w:r>
              <w:t>beta</w:t>
            </w:r>
          </w:p>
        </w:tc>
        <w:tc>
          <w:tcPr>
            <w:tcW w:w="0" w:type="auto"/>
          </w:tcPr>
          <w:p w14:paraId="16D44B13" w14:textId="77777777" w:rsidR="00266FBB" w:rsidRDefault="00933094">
            <w:pPr>
              <w:pStyle w:val="Compact"/>
              <w:jc w:val="right"/>
            </w:pPr>
            <w:r>
              <w:t>0.00</w:t>
            </w:r>
          </w:p>
        </w:tc>
        <w:tc>
          <w:tcPr>
            <w:tcW w:w="0" w:type="auto"/>
          </w:tcPr>
          <w:p w14:paraId="6950DD95" w14:textId="77777777" w:rsidR="00266FBB" w:rsidRDefault="00933094">
            <w:pPr>
              <w:pStyle w:val="Compact"/>
              <w:jc w:val="right"/>
            </w:pPr>
            <w:r>
              <w:t>0.00</w:t>
            </w:r>
          </w:p>
        </w:tc>
        <w:tc>
          <w:tcPr>
            <w:tcW w:w="0" w:type="auto"/>
          </w:tcPr>
          <w:p w14:paraId="5E519A7B" w14:textId="77777777" w:rsidR="00266FBB" w:rsidRDefault="00933094">
            <w:pPr>
              <w:pStyle w:val="Compact"/>
              <w:jc w:val="right"/>
            </w:pPr>
            <w:r>
              <w:t>0.00</w:t>
            </w:r>
          </w:p>
        </w:tc>
        <w:tc>
          <w:tcPr>
            <w:tcW w:w="0" w:type="auto"/>
          </w:tcPr>
          <w:p w14:paraId="7BA05C76" w14:textId="77777777" w:rsidR="00266FBB" w:rsidRDefault="00933094">
            <w:pPr>
              <w:pStyle w:val="Compact"/>
              <w:jc w:val="right"/>
            </w:pPr>
            <w:r>
              <w:t>0.00</w:t>
            </w:r>
          </w:p>
        </w:tc>
      </w:tr>
      <w:tr w:rsidR="00266FBB" w14:paraId="093E056C" w14:textId="77777777">
        <w:tc>
          <w:tcPr>
            <w:tcW w:w="0" w:type="auto"/>
          </w:tcPr>
          <w:p w14:paraId="1C6ACEA2" w14:textId="77777777" w:rsidR="00266FBB" w:rsidRDefault="00266FBB"/>
        </w:tc>
        <w:tc>
          <w:tcPr>
            <w:tcW w:w="0" w:type="auto"/>
          </w:tcPr>
          <w:p w14:paraId="4885DBF1" w14:textId="77777777" w:rsidR="00266FBB" w:rsidRDefault="00933094">
            <w:pPr>
              <w:pStyle w:val="Compact"/>
            </w:pPr>
            <w:r>
              <w:t>gamma</w:t>
            </w:r>
          </w:p>
        </w:tc>
        <w:tc>
          <w:tcPr>
            <w:tcW w:w="0" w:type="auto"/>
          </w:tcPr>
          <w:p w14:paraId="52538424" w14:textId="77777777" w:rsidR="00266FBB" w:rsidRDefault="00933094">
            <w:pPr>
              <w:pStyle w:val="Compact"/>
              <w:jc w:val="right"/>
            </w:pPr>
            <w:r>
              <w:t>0.37</w:t>
            </w:r>
          </w:p>
        </w:tc>
        <w:tc>
          <w:tcPr>
            <w:tcW w:w="0" w:type="auto"/>
          </w:tcPr>
          <w:p w14:paraId="69013FE1" w14:textId="77777777" w:rsidR="00266FBB" w:rsidRDefault="00933094">
            <w:pPr>
              <w:pStyle w:val="Compact"/>
              <w:jc w:val="right"/>
            </w:pPr>
            <w:r>
              <w:t>0.23</w:t>
            </w:r>
          </w:p>
        </w:tc>
        <w:tc>
          <w:tcPr>
            <w:tcW w:w="0" w:type="auto"/>
          </w:tcPr>
          <w:p w14:paraId="6FFC7CAB" w14:textId="77777777" w:rsidR="00266FBB" w:rsidRDefault="00933094">
            <w:pPr>
              <w:pStyle w:val="Compact"/>
              <w:jc w:val="right"/>
            </w:pPr>
            <w:r>
              <w:t>0.36</w:t>
            </w:r>
          </w:p>
        </w:tc>
        <w:tc>
          <w:tcPr>
            <w:tcW w:w="0" w:type="auto"/>
          </w:tcPr>
          <w:p w14:paraId="44479578" w14:textId="77777777" w:rsidR="00266FBB" w:rsidRDefault="00933094">
            <w:pPr>
              <w:pStyle w:val="Compact"/>
              <w:jc w:val="right"/>
            </w:pPr>
            <w:r>
              <w:t>0.51</w:t>
            </w:r>
          </w:p>
        </w:tc>
      </w:tr>
      <w:tr w:rsidR="00266FBB" w14:paraId="5DD0BE21" w14:textId="77777777">
        <w:tc>
          <w:tcPr>
            <w:tcW w:w="0" w:type="auto"/>
          </w:tcPr>
          <w:p w14:paraId="2B62B822" w14:textId="77777777" w:rsidR="00266FBB" w:rsidRDefault="00266FBB"/>
        </w:tc>
        <w:tc>
          <w:tcPr>
            <w:tcW w:w="0" w:type="auto"/>
          </w:tcPr>
          <w:p w14:paraId="053EB72A" w14:textId="77777777" w:rsidR="00266FBB" w:rsidRDefault="00933094">
            <w:pPr>
              <w:pStyle w:val="Compact"/>
            </w:pPr>
            <w:r>
              <w:t>Sgen</w:t>
            </w:r>
          </w:p>
        </w:tc>
        <w:tc>
          <w:tcPr>
            <w:tcW w:w="0" w:type="auto"/>
          </w:tcPr>
          <w:p w14:paraId="52056C52" w14:textId="77777777" w:rsidR="00266FBB" w:rsidRDefault="00933094">
            <w:pPr>
              <w:pStyle w:val="Compact"/>
              <w:jc w:val="right"/>
            </w:pPr>
            <w:r>
              <w:t>2781.00</w:t>
            </w:r>
          </w:p>
        </w:tc>
        <w:tc>
          <w:tcPr>
            <w:tcW w:w="0" w:type="auto"/>
          </w:tcPr>
          <w:p w14:paraId="35196A1E" w14:textId="77777777" w:rsidR="00266FBB" w:rsidRDefault="00933094">
            <w:pPr>
              <w:pStyle w:val="Compact"/>
              <w:jc w:val="right"/>
            </w:pPr>
            <w:r>
              <w:t>1241.00</w:t>
            </w:r>
          </w:p>
        </w:tc>
        <w:tc>
          <w:tcPr>
            <w:tcW w:w="0" w:type="auto"/>
          </w:tcPr>
          <w:p w14:paraId="2B08E30E" w14:textId="77777777" w:rsidR="00266FBB" w:rsidRDefault="00933094">
            <w:pPr>
              <w:pStyle w:val="Compact"/>
              <w:jc w:val="right"/>
            </w:pPr>
            <w:r>
              <w:t>2654.00</w:t>
            </w:r>
          </w:p>
        </w:tc>
        <w:tc>
          <w:tcPr>
            <w:tcW w:w="0" w:type="auto"/>
          </w:tcPr>
          <w:p w14:paraId="0EFB67FB" w14:textId="77777777" w:rsidR="00266FBB" w:rsidRDefault="00933094">
            <w:pPr>
              <w:pStyle w:val="Compact"/>
              <w:jc w:val="right"/>
            </w:pPr>
            <w:r>
              <w:t>4767.00</w:t>
            </w:r>
          </w:p>
        </w:tc>
      </w:tr>
      <w:tr w:rsidR="00266FBB" w14:paraId="087E03BC" w14:textId="77777777">
        <w:tc>
          <w:tcPr>
            <w:tcW w:w="0" w:type="auto"/>
          </w:tcPr>
          <w:p w14:paraId="2C1AEFCD" w14:textId="77777777" w:rsidR="00266FBB" w:rsidRDefault="00266FBB"/>
        </w:tc>
        <w:tc>
          <w:tcPr>
            <w:tcW w:w="0" w:type="auto"/>
          </w:tcPr>
          <w:p w14:paraId="206E4FF6" w14:textId="77777777" w:rsidR="00266FBB" w:rsidRDefault="00933094">
            <w:pPr>
              <w:pStyle w:val="Compact"/>
            </w:pPr>
            <w:r>
              <w:t>sigma</w:t>
            </w:r>
          </w:p>
        </w:tc>
        <w:tc>
          <w:tcPr>
            <w:tcW w:w="0" w:type="auto"/>
          </w:tcPr>
          <w:p w14:paraId="42FE4498" w14:textId="77777777" w:rsidR="00266FBB" w:rsidRDefault="00933094">
            <w:pPr>
              <w:pStyle w:val="Compact"/>
              <w:jc w:val="right"/>
            </w:pPr>
            <w:r>
              <w:t>0.67</w:t>
            </w:r>
          </w:p>
        </w:tc>
        <w:tc>
          <w:tcPr>
            <w:tcW w:w="0" w:type="auto"/>
          </w:tcPr>
          <w:p w14:paraId="2F9A45D9" w14:textId="77777777" w:rsidR="00266FBB" w:rsidRDefault="00933094">
            <w:pPr>
              <w:pStyle w:val="Compact"/>
              <w:jc w:val="right"/>
            </w:pPr>
            <w:r>
              <w:t>0.51</w:t>
            </w:r>
          </w:p>
        </w:tc>
        <w:tc>
          <w:tcPr>
            <w:tcW w:w="0" w:type="auto"/>
          </w:tcPr>
          <w:p w14:paraId="4C766C60" w14:textId="77777777" w:rsidR="00266FBB" w:rsidRDefault="00933094">
            <w:pPr>
              <w:pStyle w:val="Compact"/>
              <w:jc w:val="right"/>
            </w:pPr>
            <w:r>
              <w:t>0.66</w:t>
            </w:r>
          </w:p>
        </w:tc>
        <w:tc>
          <w:tcPr>
            <w:tcW w:w="0" w:type="auto"/>
          </w:tcPr>
          <w:p w14:paraId="762870D8" w14:textId="77777777" w:rsidR="00266FBB" w:rsidRDefault="00933094">
            <w:pPr>
              <w:pStyle w:val="Compact"/>
              <w:jc w:val="right"/>
            </w:pPr>
            <w:r>
              <w:t>0.89</w:t>
            </w:r>
          </w:p>
        </w:tc>
      </w:tr>
      <w:tr w:rsidR="00266FBB" w14:paraId="043EE71A" w14:textId="77777777">
        <w:tc>
          <w:tcPr>
            <w:tcW w:w="0" w:type="auto"/>
          </w:tcPr>
          <w:p w14:paraId="6562011C" w14:textId="77777777" w:rsidR="00266FBB" w:rsidRDefault="00933094">
            <w:pPr>
              <w:pStyle w:val="Compact"/>
            </w:pPr>
            <w:r>
              <w:t>North Thompson</w:t>
            </w:r>
          </w:p>
        </w:tc>
        <w:tc>
          <w:tcPr>
            <w:tcW w:w="0" w:type="auto"/>
          </w:tcPr>
          <w:p w14:paraId="7BD189C0" w14:textId="77777777" w:rsidR="00266FBB" w:rsidRDefault="00933094">
            <w:pPr>
              <w:pStyle w:val="Compact"/>
            </w:pPr>
            <w:r>
              <w:t>adjProd</w:t>
            </w:r>
          </w:p>
        </w:tc>
        <w:tc>
          <w:tcPr>
            <w:tcW w:w="0" w:type="auto"/>
          </w:tcPr>
          <w:p w14:paraId="309E913F" w14:textId="77777777" w:rsidR="00266FBB" w:rsidRDefault="00933094">
            <w:pPr>
              <w:pStyle w:val="Compact"/>
              <w:jc w:val="right"/>
            </w:pPr>
            <w:r>
              <w:t>3.20</w:t>
            </w:r>
          </w:p>
        </w:tc>
        <w:tc>
          <w:tcPr>
            <w:tcW w:w="0" w:type="auto"/>
          </w:tcPr>
          <w:p w14:paraId="4E36F986" w14:textId="77777777" w:rsidR="00266FBB" w:rsidRDefault="00933094">
            <w:pPr>
              <w:pStyle w:val="Compact"/>
              <w:jc w:val="right"/>
            </w:pPr>
            <w:r>
              <w:t>2.15</w:t>
            </w:r>
          </w:p>
        </w:tc>
        <w:tc>
          <w:tcPr>
            <w:tcW w:w="0" w:type="auto"/>
          </w:tcPr>
          <w:p w14:paraId="2E0F6924" w14:textId="77777777" w:rsidR="00266FBB" w:rsidRDefault="00933094">
            <w:pPr>
              <w:pStyle w:val="Compact"/>
              <w:jc w:val="right"/>
            </w:pPr>
            <w:r>
              <w:t>3.09</w:t>
            </w:r>
          </w:p>
        </w:tc>
        <w:tc>
          <w:tcPr>
            <w:tcW w:w="0" w:type="auto"/>
          </w:tcPr>
          <w:p w14:paraId="20414D4B" w14:textId="77777777" w:rsidR="00266FBB" w:rsidRDefault="00933094">
            <w:pPr>
              <w:pStyle w:val="Compact"/>
              <w:jc w:val="right"/>
            </w:pPr>
            <w:r>
              <w:t>4.62</w:t>
            </w:r>
          </w:p>
        </w:tc>
      </w:tr>
      <w:tr w:rsidR="00266FBB" w14:paraId="41662EAA" w14:textId="77777777">
        <w:tc>
          <w:tcPr>
            <w:tcW w:w="0" w:type="auto"/>
          </w:tcPr>
          <w:p w14:paraId="7C349467" w14:textId="77777777" w:rsidR="00266FBB" w:rsidRDefault="00266FBB"/>
        </w:tc>
        <w:tc>
          <w:tcPr>
            <w:tcW w:w="0" w:type="auto"/>
          </w:tcPr>
          <w:p w14:paraId="082E29F5" w14:textId="77777777" w:rsidR="00266FBB" w:rsidRDefault="00933094">
            <w:pPr>
              <w:pStyle w:val="Compact"/>
            </w:pPr>
            <w:r>
              <w:t>alpha</w:t>
            </w:r>
          </w:p>
        </w:tc>
        <w:tc>
          <w:tcPr>
            <w:tcW w:w="0" w:type="auto"/>
          </w:tcPr>
          <w:p w14:paraId="6E0C5D44" w14:textId="77777777" w:rsidR="00266FBB" w:rsidRDefault="00933094">
            <w:pPr>
              <w:pStyle w:val="Compact"/>
              <w:jc w:val="right"/>
            </w:pPr>
            <w:r>
              <w:t>2.91</w:t>
            </w:r>
          </w:p>
        </w:tc>
        <w:tc>
          <w:tcPr>
            <w:tcW w:w="0" w:type="auto"/>
          </w:tcPr>
          <w:p w14:paraId="6B62DB8F" w14:textId="77777777" w:rsidR="00266FBB" w:rsidRDefault="00933094">
            <w:pPr>
              <w:pStyle w:val="Compact"/>
              <w:jc w:val="right"/>
            </w:pPr>
            <w:r>
              <w:t>2.19</w:t>
            </w:r>
          </w:p>
        </w:tc>
        <w:tc>
          <w:tcPr>
            <w:tcW w:w="0" w:type="auto"/>
          </w:tcPr>
          <w:p w14:paraId="4A8DDF7B" w14:textId="77777777" w:rsidR="00266FBB" w:rsidRDefault="00933094">
            <w:pPr>
              <w:pStyle w:val="Compact"/>
              <w:jc w:val="right"/>
            </w:pPr>
            <w:r>
              <w:t>2.90</w:t>
            </w:r>
          </w:p>
        </w:tc>
        <w:tc>
          <w:tcPr>
            <w:tcW w:w="0" w:type="auto"/>
          </w:tcPr>
          <w:p w14:paraId="3FC34621" w14:textId="77777777" w:rsidR="00266FBB" w:rsidRDefault="00933094">
            <w:pPr>
              <w:pStyle w:val="Compact"/>
              <w:jc w:val="right"/>
            </w:pPr>
            <w:r>
              <w:t>3.66</w:t>
            </w:r>
          </w:p>
        </w:tc>
      </w:tr>
      <w:tr w:rsidR="00266FBB" w14:paraId="710BB240" w14:textId="77777777">
        <w:tc>
          <w:tcPr>
            <w:tcW w:w="0" w:type="auto"/>
          </w:tcPr>
          <w:p w14:paraId="0818FEF6" w14:textId="77777777" w:rsidR="00266FBB" w:rsidRDefault="00266FBB"/>
        </w:tc>
        <w:tc>
          <w:tcPr>
            <w:tcW w:w="0" w:type="auto"/>
          </w:tcPr>
          <w:p w14:paraId="41F9D69E" w14:textId="77777777" w:rsidR="00266FBB" w:rsidRDefault="00933094">
            <w:pPr>
              <w:pStyle w:val="Compact"/>
            </w:pPr>
            <w:r>
              <w:t>beta</w:t>
            </w:r>
          </w:p>
        </w:tc>
        <w:tc>
          <w:tcPr>
            <w:tcW w:w="0" w:type="auto"/>
          </w:tcPr>
          <w:p w14:paraId="28AB4E88" w14:textId="77777777" w:rsidR="00266FBB" w:rsidRDefault="00933094">
            <w:pPr>
              <w:pStyle w:val="Compact"/>
              <w:jc w:val="right"/>
            </w:pPr>
            <w:r>
              <w:t>0.00</w:t>
            </w:r>
          </w:p>
        </w:tc>
        <w:tc>
          <w:tcPr>
            <w:tcW w:w="0" w:type="auto"/>
          </w:tcPr>
          <w:p w14:paraId="4EF076CC" w14:textId="77777777" w:rsidR="00266FBB" w:rsidRDefault="00933094">
            <w:pPr>
              <w:pStyle w:val="Compact"/>
              <w:jc w:val="right"/>
            </w:pPr>
            <w:r>
              <w:t>0.00</w:t>
            </w:r>
          </w:p>
        </w:tc>
        <w:tc>
          <w:tcPr>
            <w:tcW w:w="0" w:type="auto"/>
          </w:tcPr>
          <w:p w14:paraId="7A0A3D35" w14:textId="77777777" w:rsidR="00266FBB" w:rsidRDefault="00933094">
            <w:pPr>
              <w:pStyle w:val="Compact"/>
              <w:jc w:val="right"/>
            </w:pPr>
            <w:r>
              <w:t>0.00</w:t>
            </w:r>
          </w:p>
        </w:tc>
        <w:tc>
          <w:tcPr>
            <w:tcW w:w="0" w:type="auto"/>
          </w:tcPr>
          <w:p w14:paraId="75DB16EE" w14:textId="77777777" w:rsidR="00266FBB" w:rsidRDefault="00933094">
            <w:pPr>
              <w:pStyle w:val="Compact"/>
              <w:jc w:val="right"/>
            </w:pPr>
            <w:r>
              <w:t>0.00</w:t>
            </w:r>
          </w:p>
        </w:tc>
      </w:tr>
      <w:tr w:rsidR="00266FBB" w14:paraId="19DB92FA" w14:textId="77777777">
        <w:tc>
          <w:tcPr>
            <w:tcW w:w="0" w:type="auto"/>
          </w:tcPr>
          <w:p w14:paraId="68C242F3" w14:textId="77777777" w:rsidR="00266FBB" w:rsidRDefault="00266FBB"/>
        </w:tc>
        <w:tc>
          <w:tcPr>
            <w:tcW w:w="0" w:type="auto"/>
          </w:tcPr>
          <w:p w14:paraId="7F8F4E4C" w14:textId="77777777" w:rsidR="00266FBB" w:rsidRDefault="00933094">
            <w:pPr>
              <w:pStyle w:val="Compact"/>
            </w:pPr>
            <w:r>
              <w:t>gamma</w:t>
            </w:r>
          </w:p>
        </w:tc>
        <w:tc>
          <w:tcPr>
            <w:tcW w:w="0" w:type="auto"/>
          </w:tcPr>
          <w:p w14:paraId="37BBBAA3" w14:textId="77777777" w:rsidR="00266FBB" w:rsidRDefault="00933094">
            <w:pPr>
              <w:pStyle w:val="Compact"/>
              <w:jc w:val="right"/>
            </w:pPr>
            <w:r>
              <w:t>0.37</w:t>
            </w:r>
          </w:p>
        </w:tc>
        <w:tc>
          <w:tcPr>
            <w:tcW w:w="0" w:type="auto"/>
          </w:tcPr>
          <w:p w14:paraId="37F3D0F6" w14:textId="77777777" w:rsidR="00266FBB" w:rsidRDefault="00933094">
            <w:pPr>
              <w:pStyle w:val="Compact"/>
              <w:jc w:val="right"/>
            </w:pPr>
            <w:r>
              <w:t>0.23</w:t>
            </w:r>
          </w:p>
        </w:tc>
        <w:tc>
          <w:tcPr>
            <w:tcW w:w="0" w:type="auto"/>
          </w:tcPr>
          <w:p w14:paraId="1FA44DBA" w14:textId="77777777" w:rsidR="00266FBB" w:rsidRDefault="00933094">
            <w:pPr>
              <w:pStyle w:val="Compact"/>
              <w:jc w:val="right"/>
            </w:pPr>
            <w:r>
              <w:t>0.36</w:t>
            </w:r>
          </w:p>
        </w:tc>
        <w:tc>
          <w:tcPr>
            <w:tcW w:w="0" w:type="auto"/>
          </w:tcPr>
          <w:p w14:paraId="7D46A2AC" w14:textId="77777777" w:rsidR="00266FBB" w:rsidRDefault="00933094">
            <w:pPr>
              <w:pStyle w:val="Compact"/>
              <w:jc w:val="right"/>
            </w:pPr>
            <w:r>
              <w:t>0.51</w:t>
            </w:r>
          </w:p>
        </w:tc>
      </w:tr>
      <w:tr w:rsidR="00266FBB" w14:paraId="1F560EEB" w14:textId="77777777">
        <w:tc>
          <w:tcPr>
            <w:tcW w:w="0" w:type="auto"/>
          </w:tcPr>
          <w:p w14:paraId="17A24947" w14:textId="77777777" w:rsidR="00266FBB" w:rsidRDefault="00266FBB"/>
        </w:tc>
        <w:tc>
          <w:tcPr>
            <w:tcW w:w="0" w:type="auto"/>
          </w:tcPr>
          <w:p w14:paraId="47E1F512" w14:textId="77777777" w:rsidR="00266FBB" w:rsidRDefault="00933094">
            <w:pPr>
              <w:pStyle w:val="Compact"/>
            </w:pPr>
            <w:r>
              <w:t>Sgen</w:t>
            </w:r>
          </w:p>
        </w:tc>
        <w:tc>
          <w:tcPr>
            <w:tcW w:w="0" w:type="auto"/>
          </w:tcPr>
          <w:p w14:paraId="428389EE" w14:textId="77777777" w:rsidR="00266FBB" w:rsidRDefault="00933094">
            <w:pPr>
              <w:pStyle w:val="Compact"/>
              <w:jc w:val="right"/>
            </w:pPr>
            <w:r>
              <w:t>3171.00</w:t>
            </w:r>
          </w:p>
        </w:tc>
        <w:tc>
          <w:tcPr>
            <w:tcW w:w="0" w:type="auto"/>
          </w:tcPr>
          <w:p w14:paraId="4B4F59DC" w14:textId="77777777" w:rsidR="00266FBB" w:rsidRDefault="00933094">
            <w:pPr>
              <w:pStyle w:val="Compact"/>
              <w:jc w:val="right"/>
            </w:pPr>
            <w:r>
              <w:t>1771.00</w:t>
            </w:r>
          </w:p>
        </w:tc>
        <w:tc>
          <w:tcPr>
            <w:tcW w:w="0" w:type="auto"/>
          </w:tcPr>
          <w:p w14:paraId="3E372410" w14:textId="77777777" w:rsidR="00266FBB" w:rsidRDefault="00933094">
            <w:pPr>
              <w:pStyle w:val="Compact"/>
              <w:jc w:val="right"/>
            </w:pPr>
            <w:r>
              <w:t>3051.00</w:t>
            </w:r>
          </w:p>
        </w:tc>
        <w:tc>
          <w:tcPr>
            <w:tcW w:w="0" w:type="auto"/>
          </w:tcPr>
          <w:p w14:paraId="646F5D2A" w14:textId="77777777" w:rsidR="00266FBB" w:rsidRDefault="00933094">
            <w:pPr>
              <w:pStyle w:val="Compact"/>
              <w:jc w:val="right"/>
            </w:pPr>
            <w:r>
              <w:t>5017.00</w:t>
            </w:r>
          </w:p>
        </w:tc>
      </w:tr>
      <w:tr w:rsidR="00266FBB" w14:paraId="6AC848C6" w14:textId="77777777">
        <w:tc>
          <w:tcPr>
            <w:tcW w:w="0" w:type="auto"/>
          </w:tcPr>
          <w:p w14:paraId="43870E1C" w14:textId="77777777" w:rsidR="00266FBB" w:rsidRDefault="00266FBB"/>
        </w:tc>
        <w:tc>
          <w:tcPr>
            <w:tcW w:w="0" w:type="auto"/>
          </w:tcPr>
          <w:p w14:paraId="2F351F9D" w14:textId="77777777" w:rsidR="00266FBB" w:rsidRDefault="00933094">
            <w:pPr>
              <w:pStyle w:val="Compact"/>
            </w:pPr>
            <w:r>
              <w:t>sigma</w:t>
            </w:r>
          </w:p>
        </w:tc>
        <w:tc>
          <w:tcPr>
            <w:tcW w:w="0" w:type="auto"/>
          </w:tcPr>
          <w:p w14:paraId="240AA2E7" w14:textId="77777777" w:rsidR="00266FBB" w:rsidRDefault="00933094">
            <w:pPr>
              <w:pStyle w:val="Compact"/>
              <w:jc w:val="right"/>
            </w:pPr>
            <w:r>
              <w:t>0.50</w:t>
            </w:r>
          </w:p>
        </w:tc>
        <w:tc>
          <w:tcPr>
            <w:tcW w:w="0" w:type="auto"/>
          </w:tcPr>
          <w:p w14:paraId="47183BBA" w14:textId="77777777" w:rsidR="00266FBB" w:rsidRDefault="00933094">
            <w:pPr>
              <w:pStyle w:val="Compact"/>
              <w:jc w:val="right"/>
            </w:pPr>
            <w:r>
              <w:t>0.37</w:t>
            </w:r>
          </w:p>
        </w:tc>
        <w:tc>
          <w:tcPr>
            <w:tcW w:w="0" w:type="auto"/>
          </w:tcPr>
          <w:p w14:paraId="07B8372D" w14:textId="77777777" w:rsidR="00266FBB" w:rsidRDefault="00933094">
            <w:pPr>
              <w:pStyle w:val="Compact"/>
              <w:jc w:val="right"/>
            </w:pPr>
            <w:r>
              <w:t>0.49</w:t>
            </w:r>
          </w:p>
        </w:tc>
        <w:tc>
          <w:tcPr>
            <w:tcW w:w="0" w:type="auto"/>
          </w:tcPr>
          <w:p w14:paraId="41295C57" w14:textId="77777777" w:rsidR="00266FBB" w:rsidRDefault="00933094">
            <w:pPr>
              <w:pStyle w:val="Compact"/>
              <w:jc w:val="right"/>
            </w:pPr>
            <w:r>
              <w:t>0.66</w:t>
            </w:r>
          </w:p>
        </w:tc>
      </w:tr>
      <w:tr w:rsidR="00266FBB" w14:paraId="17D60483" w14:textId="77777777">
        <w:tc>
          <w:tcPr>
            <w:tcW w:w="0" w:type="auto"/>
          </w:tcPr>
          <w:p w14:paraId="209CC599" w14:textId="77777777" w:rsidR="00266FBB" w:rsidRDefault="00933094">
            <w:pPr>
              <w:pStyle w:val="Compact"/>
            </w:pPr>
            <w:r>
              <w:t>South Thompson</w:t>
            </w:r>
          </w:p>
        </w:tc>
        <w:tc>
          <w:tcPr>
            <w:tcW w:w="0" w:type="auto"/>
          </w:tcPr>
          <w:p w14:paraId="39554730" w14:textId="77777777" w:rsidR="00266FBB" w:rsidRDefault="00933094">
            <w:pPr>
              <w:pStyle w:val="Compact"/>
            </w:pPr>
            <w:r>
              <w:t>adjProd</w:t>
            </w:r>
          </w:p>
        </w:tc>
        <w:tc>
          <w:tcPr>
            <w:tcW w:w="0" w:type="auto"/>
          </w:tcPr>
          <w:p w14:paraId="1798D6A7" w14:textId="77777777" w:rsidR="00266FBB" w:rsidRDefault="00933094">
            <w:pPr>
              <w:pStyle w:val="Compact"/>
              <w:jc w:val="right"/>
            </w:pPr>
            <w:r>
              <w:t>2.35</w:t>
            </w:r>
          </w:p>
        </w:tc>
        <w:tc>
          <w:tcPr>
            <w:tcW w:w="0" w:type="auto"/>
          </w:tcPr>
          <w:p w14:paraId="5D6F92D1" w14:textId="77777777" w:rsidR="00266FBB" w:rsidRDefault="00933094">
            <w:pPr>
              <w:pStyle w:val="Compact"/>
              <w:jc w:val="right"/>
            </w:pPr>
            <w:r>
              <w:t>1.54</w:t>
            </w:r>
          </w:p>
        </w:tc>
        <w:tc>
          <w:tcPr>
            <w:tcW w:w="0" w:type="auto"/>
          </w:tcPr>
          <w:p w14:paraId="1C604713" w14:textId="77777777" w:rsidR="00266FBB" w:rsidRDefault="00933094">
            <w:pPr>
              <w:pStyle w:val="Compact"/>
              <w:jc w:val="right"/>
            </w:pPr>
            <w:r>
              <w:t>2.22</w:t>
            </w:r>
          </w:p>
        </w:tc>
        <w:tc>
          <w:tcPr>
            <w:tcW w:w="0" w:type="auto"/>
          </w:tcPr>
          <w:p w14:paraId="34937400" w14:textId="77777777" w:rsidR="00266FBB" w:rsidRDefault="00933094">
            <w:pPr>
              <w:pStyle w:val="Compact"/>
              <w:jc w:val="right"/>
            </w:pPr>
            <w:r>
              <w:t>3.56</w:t>
            </w:r>
          </w:p>
        </w:tc>
      </w:tr>
      <w:tr w:rsidR="00266FBB" w14:paraId="3C59314B" w14:textId="77777777">
        <w:tc>
          <w:tcPr>
            <w:tcW w:w="0" w:type="auto"/>
          </w:tcPr>
          <w:p w14:paraId="0877C745" w14:textId="77777777" w:rsidR="00266FBB" w:rsidRDefault="00266FBB"/>
        </w:tc>
        <w:tc>
          <w:tcPr>
            <w:tcW w:w="0" w:type="auto"/>
          </w:tcPr>
          <w:p w14:paraId="762465F3" w14:textId="77777777" w:rsidR="00266FBB" w:rsidRDefault="00933094">
            <w:pPr>
              <w:pStyle w:val="Compact"/>
            </w:pPr>
            <w:r>
              <w:t>alpha</w:t>
            </w:r>
          </w:p>
        </w:tc>
        <w:tc>
          <w:tcPr>
            <w:tcW w:w="0" w:type="auto"/>
          </w:tcPr>
          <w:p w14:paraId="6D680AD8" w14:textId="77777777" w:rsidR="00266FBB" w:rsidRDefault="00933094">
            <w:pPr>
              <w:pStyle w:val="Compact"/>
              <w:jc w:val="right"/>
            </w:pPr>
            <w:r>
              <w:t>2.59</w:t>
            </w:r>
          </w:p>
        </w:tc>
        <w:tc>
          <w:tcPr>
            <w:tcW w:w="0" w:type="auto"/>
          </w:tcPr>
          <w:p w14:paraId="4B74EC24" w14:textId="77777777" w:rsidR="00266FBB" w:rsidRDefault="00933094">
            <w:pPr>
              <w:pStyle w:val="Compact"/>
              <w:jc w:val="right"/>
            </w:pPr>
            <w:r>
              <w:t>1.83</w:t>
            </w:r>
          </w:p>
        </w:tc>
        <w:tc>
          <w:tcPr>
            <w:tcW w:w="0" w:type="auto"/>
          </w:tcPr>
          <w:p w14:paraId="5F93FBAA" w14:textId="77777777" w:rsidR="00266FBB" w:rsidRDefault="00933094">
            <w:pPr>
              <w:pStyle w:val="Compact"/>
              <w:jc w:val="right"/>
            </w:pPr>
            <w:r>
              <w:t>2.57</w:t>
            </w:r>
          </w:p>
        </w:tc>
        <w:tc>
          <w:tcPr>
            <w:tcW w:w="0" w:type="auto"/>
          </w:tcPr>
          <w:p w14:paraId="4B2A99C0" w14:textId="77777777" w:rsidR="00266FBB" w:rsidRDefault="00933094">
            <w:pPr>
              <w:pStyle w:val="Compact"/>
              <w:jc w:val="right"/>
            </w:pPr>
            <w:r>
              <w:t>3.41</w:t>
            </w:r>
          </w:p>
        </w:tc>
      </w:tr>
      <w:tr w:rsidR="00266FBB" w14:paraId="684A5E2D" w14:textId="77777777">
        <w:tc>
          <w:tcPr>
            <w:tcW w:w="0" w:type="auto"/>
          </w:tcPr>
          <w:p w14:paraId="44C4DC38" w14:textId="77777777" w:rsidR="00266FBB" w:rsidRDefault="00266FBB"/>
        </w:tc>
        <w:tc>
          <w:tcPr>
            <w:tcW w:w="0" w:type="auto"/>
          </w:tcPr>
          <w:p w14:paraId="4F411F3E" w14:textId="77777777" w:rsidR="00266FBB" w:rsidRDefault="00933094">
            <w:pPr>
              <w:pStyle w:val="Compact"/>
            </w:pPr>
            <w:r>
              <w:t>beta</w:t>
            </w:r>
          </w:p>
        </w:tc>
        <w:tc>
          <w:tcPr>
            <w:tcW w:w="0" w:type="auto"/>
          </w:tcPr>
          <w:p w14:paraId="105871A2" w14:textId="77777777" w:rsidR="00266FBB" w:rsidRDefault="00933094">
            <w:pPr>
              <w:pStyle w:val="Compact"/>
              <w:jc w:val="right"/>
            </w:pPr>
            <w:r>
              <w:t>0.00</w:t>
            </w:r>
          </w:p>
        </w:tc>
        <w:tc>
          <w:tcPr>
            <w:tcW w:w="0" w:type="auto"/>
          </w:tcPr>
          <w:p w14:paraId="2C0BFABE" w14:textId="77777777" w:rsidR="00266FBB" w:rsidRDefault="00933094">
            <w:pPr>
              <w:pStyle w:val="Compact"/>
              <w:jc w:val="right"/>
            </w:pPr>
            <w:r>
              <w:t>0.00</w:t>
            </w:r>
          </w:p>
        </w:tc>
        <w:tc>
          <w:tcPr>
            <w:tcW w:w="0" w:type="auto"/>
          </w:tcPr>
          <w:p w14:paraId="629F08EA" w14:textId="77777777" w:rsidR="00266FBB" w:rsidRDefault="00933094">
            <w:pPr>
              <w:pStyle w:val="Compact"/>
              <w:jc w:val="right"/>
            </w:pPr>
            <w:r>
              <w:t>0.00</w:t>
            </w:r>
          </w:p>
        </w:tc>
        <w:tc>
          <w:tcPr>
            <w:tcW w:w="0" w:type="auto"/>
          </w:tcPr>
          <w:p w14:paraId="0A25D433" w14:textId="77777777" w:rsidR="00266FBB" w:rsidRDefault="00933094">
            <w:pPr>
              <w:pStyle w:val="Compact"/>
              <w:jc w:val="right"/>
            </w:pPr>
            <w:r>
              <w:t>0.00</w:t>
            </w:r>
          </w:p>
        </w:tc>
      </w:tr>
      <w:tr w:rsidR="00266FBB" w14:paraId="04B49F44" w14:textId="77777777">
        <w:tc>
          <w:tcPr>
            <w:tcW w:w="0" w:type="auto"/>
          </w:tcPr>
          <w:p w14:paraId="080BC04A" w14:textId="77777777" w:rsidR="00266FBB" w:rsidRDefault="00266FBB"/>
        </w:tc>
        <w:tc>
          <w:tcPr>
            <w:tcW w:w="0" w:type="auto"/>
          </w:tcPr>
          <w:p w14:paraId="45DC857D" w14:textId="77777777" w:rsidR="00266FBB" w:rsidRDefault="00933094">
            <w:pPr>
              <w:pStyle w:val="Compact"/>
            </w:pPr>
            <w:r>
              <w:t>gamma</w:t>
            </w:r>
          </w:p>
        </w:tc>
        <w:tc>
          <w:tcPr>
            <w:tcW w:w="0" w:type="auto"/>
          </w:tcPr>
          <w:p w14:paraId="37F9E580" w14:textId="77777777" w:rsidR="00266FBB" w:rsidRDefault="00933094">
            <w:pPr>
              <w:pStyle w:val="Compact"/>
              <w:jc w:val="right"/>
            </w:pPr>
            <w:r>
              <w:t>0.37</w:t>
            </w:r>
          </w:p>
        </w:tc>
        <w:tc>
          <w:tcPr>
            <w:tcW w:w="0" w:type="auto"/>
          </w:tcPr>
          <w:p w14:paraId="08E63838" w14:textId="77777777" w:rsidR="00266FBB" w:rsidRDefault="00933094">
            <w:pPr>
              <w:pStyle w:val="Compact"/>
              <w:jc w:val="right"/>
            </w:pPr>
            <w:r>
              <w:t>0.23</w:t>
            </w:r>
          </w:p>
        </w:tc>
        <w:tc>
          <w:tcPr>
            <w:tcW w:w="0" w:type="auto"/>
          </w:tcPr>
          <w:p w14:paraId="03077239" w14:textId="77777777" w:rsidR="00266FBB" w:rsidRDefault="00933094">
            <w:pPr>
              <w:pStyle w:val="Compact"/>
              <w:jc w:val="right"/>
            </w:pPr>
            <w:r>
              <w:t>0.36</w:t>
            </w:r>
          </w:p>
        </w:tc>
        <w:tc>
          <w:tcPr>
            <w:tcW w:w="0" w:type="auto"/>
          </w:tcPr>
          <w:p w14:paraId="4FB598D2" w14:textId="77777777" w:rsidR="00266FBB" w:rsidRDefault="00933094">
            <w:pPr>
              <w:pStyle w:val="Compact"/>
              <w:jc w:val="right"/>
            </w:pPr>
            <w:r>
              <w:t>0.51</w:t>
            </w:r>
          </w:p>
        </w:tc>
      </w:tr>
      <w:tr w:rsidR="00266FBB" w14:paraId="54779947" w14:textId="77777777">
        <w:tc>
          <w:tcPr>
            <w:tcW w:w="0" w:type="auto"/>
          </w:tcPr>
          <w:p w14:paraId="204E9832" w14:textId="77777777" w:rsidR="00266FBB" w:rsidRDefault="00266FBB"/>
        </w:tc>
        <w:tc>
          <w:tcPr>
            <w:tcW w:w="0" w:type="auto"/>
          </w:tcPr>
          <w:p w14:paraId="02317B41" w14:textId="77777777" w:rsidR="00266FBB" w:rsidRDefault="00933094">
            <w:pPr>
              <w:pStyle w:val="Compact"/>
            </w:pPr>
            <w:r>
              <w:t>Sgen</w:t>
            </w:r>
          </w:p>
        </w:tc>
        <w:tc>
          <w:tcPr>
            <w:tcW w:w="0" w:type="auto"/>
          </w:tcPr>
          <w:p w14:paraId="3F520BDC" w14:textId="77777777" w:rsidR="00266FBB" w:rsidRDefault="00933094">
            <w:pPr>
              <w:pStyle w:val="Compact"/>
              <w:jc w:val="right"/>
            </w:pPr>
            <w:r>
              <w:t>4050.00</w:t>
            </w:r>
          </w:p>
        </w:tc>
        <w:tc>
          <w:tcPr>
            <w:tcW w:w="0" w:type="auto"/>
          </w:tcPr>
          <w:p w14:paraId="499DC6F3" w14:textId="77777777" w:rsidR="00266FBB" w:rsidRDefault="00933094">
            <w:pPr>
              <w:pStyle w:val="Compact"/>
              <w:jc w:val="right"/>
            </w:pPr>
            <w:r>
              <w:t>2130.00</w:t>
            </w:r>
          </w:p>
        </w:tc>
        <w:tc>
          <w:tcPr>
            <w:tcW w:w="0" w:type="auto"/>
          </w:tcPr>
          <w:p w14:paraId="44E62275" w14:textId="77777777" w:rsidR="00266FBB" w:rsidRDefault="00933094">
            <w:pPr>
              <w:pStyle w:val="Compact"/>
              <w:jc w:val="right"/>
            </w:pPr>
            <w:r>
              <w:t>3978.00</w:t>
            </w:r>
          </w:p>
        </w:tc>
        <w:tc>
          <w:tcPr>
            <w:tcW w:w="0" w:type="auto"/>
          </w:tcPr>
          <w:p w14:paraId="4BC4B599" w14:textId="77777777" w:rsidR="00266FBB" w:rsidRDefault="00933094">
            <w:pPr>
              <w:pStyle w:val="Compact"/>
              <w:jc w:val="right"/>
            </w:pPr>
            <w:r>
              <w:t>6247.00</w:t>
            </w:r>
          </w:p>
        </w:tc>
      </w:tr>
      <w:tr w:rsidR="00266FBB" w14:paraId="259EADF7" w14:textId="77777777">
        <w:tc>
          <w:tcPr>
            <w:tcW w:w="0" w:type="auto"/>
          </w:tcPr>
          <w:p w14:paraId="0B402BD0" w14:textId="77777777" w:rsidR="00266FBB" w:rsidRDefault="00266FBB"/>
        </w:tc>
        <w:tc>
          <w:tcPr>
            <w:tcW w:w="0" w:type="auto"/>
          </w:tcPr>
          <w:p w14:paraId="37DD7712" w14:textId="77777777" w:rsidR="00266FBB" w:rsidRDefault="00933094">
            <w:pPr>
              <w:pStyle w:val="Compact"/>
            </w:pPr>
            <w:r>
              <w:t>sigma</w:t>
            </w:r>
          </w:p>
        </w:tc>
        <w:tc>
          <w:tcPr>
            <w:tcW w:w="0" w:type="auto"/>
          </w:tcPr>
          <w:p w14:paraId="462DC355" w14:textId="77777777" w:rsidR="00266FBB" w:rsidRDefault="00933094">
            <w:pPr>
              <w:pStyle w:val="Compact"/>
              <w:jc w:val="right"/>
            </w:pPr>
            <w:r>
              <w:t>0.64</w:t>
            </w:r>
          </w:p>
        </w:tc>
        <w:tc>
          <w:tcPr>
            <w:tcW w:w="0" w:type="auto"/>
          </w:tcPr>
          <w:p w14:paraId="64AB6CE4" w14:textId="77777777" w:rsidR="00266FBB" w:rsidRDefault="00933094">
            <w:pPr>
              <w:pStyle w:val="Compact"/>
              <w:jc w:val="right"/>
            </w:pPr>
            <w:r>
              <w:t>0.48</w:t>
            </w:r>
          </w:p>
        </w:tc>
        <w:tc>
          <w:tcPr>
            <w:tcW w:w="0" w:type="auto"/>
          </w:tcPr>
          <w:p w14:paraId="1F7D5EF1" w14:textId="77777777" w:rsidR="00266FBB" w:rsidRDefault="00933094">
            <w:pPr>
              <w:pStyle w:val="Compact"/>
              <w:jc w:val="right"/>
            </w:pPr>
            <w:r>
              <w:t>0.62</w:t>
            </w:r>
          </w:p>
        </w:tc>
        <w:tc>
          <w:tcPr>
            <w:tcW w:w="0" w:type="auto"/>
          </w:tcPr>
          <w:p w14:paraId="27AFFD8C" w14:textId="77777777" w:rsidR="00266FBB" w:rsidRDefault="00933094">
            <w:pPr>
              <w:pStyle w:val="Compact"/>
              <w:jc w:val="right"/>
            </w:pPr>
            <w:r>
              <w:t>0.84</w:t>
            </w:r>
          </w:p>
        </w:tc>
      </w:tr>
    </w:tbl>
    <w:p w14:paraId="5384A8DB" w14:textId="77777777" w:rsidR="00266FBB" w:rsidRDefault="00933094">
      <w:r>
        <w:rPr>
          <w:noProof/>
        </w:rPr>
        <w:drawing>
          <wp:inline distT="0" distB="0" distL="0" distR="0" wp14:anchorId="1849E4FA" wp14:editId="65E202F1">
            <wp:extent cx="5943600" cy="5244352"/>
            <wp:effectExtent l="0" t="0" r="0" b="0"/>
            <wp:docPr id="44" name="Picture" descr="Figure 9.2: Projected spawner abundances, for each of the five Interior Fraser Coho CUs, used to develop projection-based LRPs under the base Ricker model. The solid line shows the median spawning abundance in a projection year while the grey shading shows the 10th and 90th percentiles of spawner abundance"/>
            <wp:cNvGraphicFramePr/>
            <a:graphic xmlns:a="http://schemas.openxmlformats.org/drawingml/2006/main">
              <a:graphicData uri="http://schemas.openxmlformats.org/drawingml/2006/picture">
                <pic:pic xmlns:pic="http://schemas.openxmlformats.org/drawingml/2006/picture">
                  <pic:nvPicPr>
                    <pic:cNvPr id="0" name="Picture" descr="figure/coho-CUSpawnerProj-Ricker.png"/>
                    <pic:cNvPicPr>
                      <a:picLocks noChangeAspect="1" noChangeArrowheads="1"/>
                    </pic:cNvPicPr>
                  </pic:nvPicPr>
                  <pic:blipFill>
                    <a:blip r:embed="rId59"/>
                    <a:stretch>
                      <a:fillRect/>
                    </a:stretch>
                  </pic:blipFill>
                  <pic:spPr bwMode="auto">
                    <a:xfrm>
                      <a:off x="0" y="0"/>
                      <a:ext cx="5943600" cy="5244352"/>
                    </a:xfrm>
                    <a:prstGeom prst="rect">
                      <a:avLst/>
                    </a:prstGeom>
                    <a:noFill/>
                    <a:ln w="9525">
                      <a:noFill/>
                      <a:headEnd/>
                      <a:tailEnd/>
                    </a:ln>
                  </pic:spPr>
                </pic:pic>
              </a:graphicData>
            </a:graphic>
          </wp:inline>
        </w:drawing>
      </w:r>
    </w:p>
    <w:p w14:paraId="234EC861" w14:textId="77777777" w:rsidR="00266FBB" w:rsidRDefault="00933094">
      <w:r>
        <w:t>Figure 9.2: Projected spawner abundances, for each of the five Interior Fraser Coho CUs, used to develop projection-based LRPs under the base Ricker model. The solid line shows the median spawning abundance in a projection year while the grey shading shows the 10th and 90th percentiles of spawner abundance</w:t>
      </w:r>
    </w:p>
    <w:p w14:paraId="2069FD84" w14:textId="77777777" w:rsidR="00266FBB" w:rsidRDefault="00933094">
      <w:r>
        <w:rPr>
          <w:noProof/>
        </w:rPr>
        <w:lastRenderedPageBreak/>
        <w:drawing>
          <wp:inline distT="0" distB="0" distL="0" distR="0" wp14:anchorId="2A97B344" wp14:editId="18C4F7C5">
            <wp:extent cx="5943600" cy="5244352"/>
            <wp:effectExtent l="0" t="0" r="0" b="0"/>
            <wp:docPr id="45" name="Picture" descr="Figure 9.3: Projected spawner abundances, for each of the five Interior Fraser Coho CUs, used to develop projection-based LRPs under the Ricker-priorCap model. The solid line shows the median spawning abundance in a projection year while the grey shading shows the 10th and 90th percentiles of spawner abundance"/>
            <wp:cNvGraphicFramePr/>
            <a:graphic xmlns:a="http://schemas.openxmlformats.org/drawingml/2006/main">
              <a:graphicData uri="http://schemas.openxmlformats.org/drawingml/2006/picture">
                <pic:pic xmlns:pic="http://schemas.openxmlformats.org/drawingml/2006/picture">
                  <pic:nvPicPr>
                    <pic:cNvPr id="0" name="Picture" descr="figure/coho-CUSpawnerProj-Ricker_priorCap.png"/>
                    <pic:cNvPicPr>
                      <a:picLocks noChangeAspect="1" noChangeArrowheads="1"/>
                    </pic:cNvPicPr>
                  </pic:nvPicPr>
                  <pic:blipFill>
                    <a:blip r:embed="rId60"/>
                    <a:stretch>
                      <a:fillRect/>
                    </a:stretch>
                  </pic:blipFill>
                  <pic:spPr bwMode="auto">
                    <a:xfrm>
                      <a:off x="0" y="0"/>
                      <a:ext cx="5943600" cy="5244352"/>
                    </a:xfrm>
                    <a:prstGeom prst="rect">
                      <a:avLst/>
                    </a:prstGeom>
                    <a:noFill/>
                    <a:ln w="9525">
                      <a:noFill/>
                      <a:headEnd/>
                      <a:tailEnd/>
                    </a:ln>
                  </pic:spPr>
                </pic:pic>
              </a:graphicData>
            </a:graphic>
          </wp:inline>
        </w:drawing>
      </w:r>
    </w:p>
    <w:p w14:paraId="1D2F8759" w14:textId="77777777" w:rsidR="00266FBB" w:rsidRDefault="00933094">
      <w:r>
        <w:t>Figure 9.3: Projected spawner abundances, for each of the five Interior Fraser Coho CUs, used to develop projection-based LRPs under the Ricker-priorCap model. The solid line shows the median spawning abundance in a projection year while the grey shading shows the 10th and 90th percentiles of spawner abundance</w:t>
      </w:r>
    </w:p>
    <w:p w14:paraId="4368255E" w14:textId="77777777" w:rsidR="00266FBB" w:rsidRDefault="00933094">
      <w:pPr>
        <w:pStyle w:val="Heading1"/>
      </w:pPr>
      <w:bookmarkStart w:id="612" w:name="app:ERsensitivity-appendix"/>
      <w:r>
        <w:t>10</w:t>
      </w:r>
      <w:r>
        <w:tab/>
        <w:t>SENSITIVITY OF PROJECTION-BASED LRPS TO EXPLOITATION RATES</w:t>
      </w:r>
      <w:bookmarkEnd w:id="612"/>
    </w:p>
    <w:p w14:paraId="0D6E5E4B" w14:textId="77777777" w:rsidR="00266FBB" w:rsidRDefault="00933094">
      <w:r>
        <w:t>To explain the initially counter-intuitive result of the sensitivity of projection based LRPs to exploitation rates, we ran an additional analysis where the spawner-recruitment parameters, productivity (log(</w:t>
      </w:r>
      <m:oMath>
        <m:r>
          <w:rPr>
            <w:rFonts w:ascii="Cambria Math" w:hAnsi="Cambria Math"/>
          </w:rPr>
          <m:t>alpha</m:t>
        </m:r>
      </m:oMath>
      <w:r>
        <w:t>)) and spawners at replacement, S</w:t>
      </w:r>
      <w:r>
        <w:rPr>
          <w:vertAlign w:val="subscript"/>
        </w:rPr>
        <w:t>REP</w:t>
      </w:r>
      <w:r>
        <w:t xml:space="preserve"> (log(</w:t>
      </w:r>
      <m:oMath>
        <m:r>
          <w:rPr>
            <w:rFonts w:ascii="Cambria Math" w:hAnsi="Cambria Math"/>
          </w:rPr>
          <m:t>alpha</m:t>
        </m:r>
      </m:oMath>
      <w:r>
        <w:t>)/</w:t>
      </w:r>
      <m:oMath>
        <m:r>
          <w:rPr>
            <w:rFonts w:ascii="Cambria Math" w:hAnsi="Cambria Math"/>
          </w:rPr>
          <m:t>beta</m:t>
        </m:r>
      </m:oMath>
      <w:r>
        <w:t>) were either varied or kept constant over inlets and Monte Carlo trials.</w:t>
      </w:r>
    </w:p>
    <w:p w14:paraId="5E24203C" w14:textId="77777777" w:rsidR="00266FBB" w:rsidRDefault="00933094">
      <w:pPr>
        <w:pStyle w:val="BodyText"/>
      </w:pPr>
      <w:r>
        <w:t>Specifically, we evaluated the sensitivity of aggregate projection-based LRPs to exploitation rates under three alternative scenarios, as applied to the case study on WCVI Chinook Salmon:</w:t>
      </w:r>
    </w:p>
    <w:p w14:paraId="2AF59875" w14:textId="77777777" w:rsidR="00266FBB" w:rsidRDefault="00933094">
      <w:pPr>
        <w:numPr>
          <w:ilvl w:val="0"/>
          <w:numId w:val="43"/>
        </w:numPr>
      </w:pPr>
      <w:r>
        <w:t>All component inlets were assumed to have stock-recruitment parameters drawn from the same distributions (the mean and standard deviation for productivity and S</w:t>
      </w:r>
      <w:r>
        <w:rPr>
          <w:vertAlign w:val="subscript"/>
        </w:rPr>
        <w:t>REP</w:t>
      </w:r>
      <w:r>
        <w:t xml:space="preserve"> as estimated for Quatsino, west coast Vancouver Island) but a unique set of stock-recruitment parameters was drawn for each inlet and trial (i.e., each inlet was a replicate of each other </w:t>
      </w:r>
      <w:r>
        <w:lastRenderedPageBreak/>
        <w:t>with random variability). We chose to draw S</w:t>
      </w:r>
      <w:r>
        <w:rPr>
          <w:vertAlign w:val="subscript"/>
        </w:rPr>
        <w:t>REP</w:t>
      </w:r>
      <w:r>
        <w:t xml:space="preserve"> from a random distributions instead of Ricker </w:t>
      </w:r>
      <m:oMath>
        <m:r>
          <w:rPr>
            <w:rFonts w:ascii="Cambria Math" w:hAnsi="Cambria Math"/>
          </w:rPr>
          <m:t>beta</m:t>
        </m:r>
      </m:oMath>
      <w:r>
        <w:t xml:space="preserve"> or S</w:t>
      </w:r>
      <w:r>
        <w:rPr>
          <w:vertAlign w:val="subscript"/>
        </w:rPr>
        <w:t>MAX</w:t>
      </w:r>
      <w:r>
        <w:t xml:space="preserve"> (1/</w:t>
      </w:r>
      <m:oMath>
        <m:r>
          <w:rPr>
            <w:rFonts w:ascii="Cambria Math" w:hAnsi="Cambria Math"/>
          </w:rPr>
          <m:t>beta</m:t>
        </m:r>
      </m:oMath>
      <w:r>
        <w:t>) because the spawner-recruitment relationship was parameterized with S</w:t>
      </w:r>
      <w:r>
        <w:rPr>
          <w:vertAlign w:val="subscript"/>
        </w:rPr>
        <w:t>REP</w:t>
      </w:r>
      <w:r>
        <w:t xml:space="preserve"> for this case study. In preliminary sensitivity analyses, we sampled from a random distribution of </w:t>
      </w:r>
      <m:oMath>
        <m:r>
          <w:rPr>
            <w:rFonts w:ascii="Cambria Math" w:hAnsi="Cambria Math"/>
          </w:rPr>
          <m:t>beta</m:t>
        </m:r>
      </m:oMath>
      <w:r>
        <w:t xml:space="preserve"> values and found similar results. We assumed strong positive covariation in recruitment residuals among inlets with pairwise correlations equal to 0.7.</w:t>
      </w:r>
    </w:p>
    <w:p w14:paraId="2AE6813E" w14:textId="77777777" w:rsidR="00266FBB" w:rsidRDefault="00933094">
      <w:pPr>
        <w:numPr>
          <w:ilvl w:val="0"/>
          <w:numId w:val="43"/>
        </w:numPr>
      </w:pPr>
      <w:r>
        <w:t>The productivity parameter was fixed at the mean value of the assumed distribution for all inlets and trials. S</w:t>
      </w:r>
      <w:r>
        <w:rPr>
          <w:vertAlign w:val="subscript"/>
        </w:rPr>
        <w:t>REP</w:t>
      </w:r>
      <w:r>
        <w:t xml:space="preserve"> was drawn from its distribution and allowed to vary across inlets and trials. The same distribution of S</w:t>
      </w:r>
      <w:r>
        <w:rPr>
          <w:vertAlign w:val="subscript"/>
        </w:rPr>
        <w:t>REP</w:t>
      </w:r>
      <w:r>
        <w:t xml:space="preserve"> was used across inlets and trials, as in Scenario 1.</w:t>
      </w:r>
    </w:p>
    <w:p w14:paraId="67F8FEF6" w14:textId="77777777" w:rsidR="00266FBB" w:rsidRDefault="00933094">
      <w:pPr>
        <w:numPr>
          <w:ilvl w:val="0"/>
          <w:numId w:val="43"/>
        </w:numPr>
      </w:pPr>
      <w:r>
        <w:t>S</w:t>
      </w:r>
      <w:r>
        <w:rPr>
          <w:vertAlign w:val="subscript"/>
        </w:rPr>
        <w:t>REP</w:t>
      </w:r>
      <w:r>
        <w:t xml:space="preserve"> was fixed at the mean value of the distribution across inlets and across trials. The productivity parameter was drawn from the distribution and allowed to vary across inlets and trials. The same distribution of productivity was used across inlets and trials, as in Scenario 1.</w:t>
      </w:r>
    </w:p>
    <w:p w14:paraId="565A2298" w14:textId="77777777" w:rsidR="00266FBB" w:rsidRDefault="00933094">
      <w:r>
        <w:t>We found that the sensitivity of projection-based LRPs to exploitation rates was due to variability in productivity and to a lesser extent S</w:t>
      </w:r>
      <w:r>
        <w:rPr>
          <w:vertAlign w:val="subscript"/>
        </w:rPr>
        <w:t>REP</w:t>
      </w:r>
      <w:r>
        <w:t xml:space="preserve"> among inlets. In Scenario 1, when we applied a relatively high exploitation rate (45%), productivity and S</w:t>
      </w:r>
      <w:r>
        <w:rPr>
          <w:vertAlign w:val="subscript"/>
        </w:rPr>
        <w:t>REP</w:t>
      </w:r>
      <w:r>
        <w:t xml:space="preserve"> tended to be lower for random trials and inlets that dropped below the lower benchmark in at least one year (Fig. 10.1). Random trials and inlets with abundances that remained above the lower benchmark over the time-series tended to be more productive and slightly larger.</w:t>
      </w:r>
    </w:p>
    <w:p w14:paraId="5AEE0B64" w14:textId="77777777" w:rsidR="00266FBB" w:rsidRDefault="00933094">
      <w:r>
        <w:rPr>
          <w:noProof/>
        </w:rPr>
        <w:drawing>
          <wp:inline distT="0" distB="0" distL="0" distR="0" wp14:anchorId="5761FFA8" wp14:editId="6599A79F">
            <wp:extent cx="5486400" cy="4389120"/>
            <wp:effectExtent l="0" t="0" r="0" b="0"/>
            <wp:docPr id="46" name="Picture" descr="Figure 10.1: Distribution of (a) productivity (log alpha) and (b) spawners at replacement, SREP among MC trials, shaded according to whether abundances in that trial remained above the lower benchmark (red) or not (blue), under a 45% exploitation rate. Productivity and SREP varied among inlets and trials and were drawn from common distributions."/>
            <wp:cNvGraphicFramePr/>
            <a:graphic xmlns:a="http://schemas.openxmlformats.org/drawingml/2006/main">
              <a:graphicData uri="http://schemas.openxmlformats.org/drawingml/2006/picture">
                <pic:pic xmlns:pic="http://schemas.openxmlformats.org/drawingml/2006/picture">
                  <pic:nvPicPr>
                    <pic:cNvPr id="0" name="Picture" descr="figure/evenhCor-SRHist.png"/>
                    <pic:cNvPicPr>
                      <a:picLocks noChangeAspect="1" noChangeArrowheads="1"/>
                    </pic:cNvPicPr>
                  </pic:nvPicPr>
                  <pic:blipFill>
                    <a:blip r:embed="rId61"/>
                    <a:stretch>
                      <a:fillRect/>
                    </a:stretch>
                  </pic:blipFill>
                  <pic:spPr bwMode="auto">
                    <a:xfrm>
                      <a:off x="0" y="0"/>
                      <a:ext cx="5486400" cy="4389120"/>
                    </a:xfrm>
                    <a:prstGeom prst="rect">
                      <a:avLst/>
                    </a:prstGeom>
                    <a:noFill/>
                    <a:ln w="9525">
                      <a:noFill/>
                      <a:headEnd/>
                      <a:tailEnd/>
                    </a:ln>
                  </pic:spPr>
                </pic:pic>
              </a:graphicData>
            </a:graphic>
          </wp:inline>
        </w:drawing>
      </w:r>
    </w:p>
    <w:p w14:paraId="7937E3ED" w14:textId="77777777" w:rsidR="00266FBB" w:rsidRDefault="00933094">
      <w:r>
        <w:t>Figure 10.1: Distribution of (a) productivity (log alpha) and (b) spawners at replacement, S</w:t>
      </w:r>
      <w:r>
        <w:rPr>
          <w:vertAlign w:val="subscript"/>
        </w:rPr>
        <w:t>REP</w:t>
      </w:r>
      <w:r>
        <w:t xml:space="preserve"> among MC trials, shaded according to whether abundances in that trial remained above the </w:t>
      </w:r>
      <w:r>
        <w:lastRenderedPageBreak/>
        <w:t>lower benchmark (red) or not (blue), under a 45% exploitation rate. Productivity and S</w:t>
      </w:r>
      <w:r>
        <w:rPr>
          <w:vertAlign w:val="subscript"/>
        </w:rPr>
        <w:t>REP</w:t>
      </w:r>
      <w:r>
        <w:t xml:space="preserve"> varied among inlets and trials and were drawn from common distributions.</w:t>
      </w:r>
    </w:p>
    <w:p w14:paraId="702FEAD0" w14:textId="77777777" w:rsidR="00266FBB" w:rsidRDefault="00933094">
      <w:pPr>
        <w:pStyle w:val="BodyText"/>
      </w:pPr>
      <w:r>
        <w:t>Inlets and Monte Carlo trials with low productivity tended to have relatively high S</w:t>
      </w:r>
      <w:r>
        <w:rPr>
          <w:vertAlign w:val="subscript"/>
        </w:rPr>
        <w:t>gen</w:t>
      </w:r>
      <w:r>
        <w:t xml:space="preserve"> (lower benchmark) values (as described in Holt and Folkes (</w:t>
      </w:r>
      <w:hyperlink w:anchor="ref-holtCautionsUsingPercentilebased2015">
        <w:r>
          <w:rPr>
            <w:rStyle w:val="Hyperlink"/>
          </w:rPr>
          <w:t>2015</w:t>
        </w:r>
      </w:hyperlink>
      <w:r>
        <w:t>)), and therefore a higher frequency of dropping below the lower benchmark. This variability in productivity among inlets was associated with projection-based LRPs that were sensitive to exploitation rates (Fig. 10.2).</w:t>
      </w:r>
    </w:p>
    <w:p w14:paraId="7950272B" w14:textId="77777777" w:rsidR="00266FBB" w:rsidRDefault="00933094">
      <w:r>
        <w:rPr>
          <w:noProof/>
        </w:rPr>
        <w:drawing>
          <wp:inline distT="0" distB="0" distL="0" distR="0" wp14:anchorId="52C06590" wp14:editId="3A05273F">
            <wp:extent cx="5486400" cy="4389120"/>
            <wp:effectExtent l="0" t="0" r="0" b="0"/>
            <wp:docPr id="47" name="Picture" descr="Figure 10.2: Probability of all inlets being above their lower benchmark along a gradient in aggregate abundances within bins of 200 fish, derived from projections over 30 years and 10,000 MC Trials, under a range of average exploitation rates from 5-45%, assuming productivity and SREP varied across inlets and trials, and are drawn from common distributions. Horizontal dashed lines are at 50% and 66%. Orange and pale green vertical lines are the LRPs associated with 50% and 66% probability of all inlets being above their lower benchmarks, respectively. LRPs at 66% probability are not shown for exploitation rates greater than 30% because of large uncertainty in projections at high aggregate abundances."/>
            <wp:cNvGraphicFramePr/>
            <a:graphic xmlns:a="http://schemas.openxmlformats.org/drawingml/2006/main">
              <a:graphicData uri="http://schemas.openxmlformats.org/drawingml/2006/picture">
                <pic:pic xmlns:pic="http://schemas.openxmlformats.org/drawingml/2006/picture">
                  <pic:nvPicPr>
                    <pic:cNvPr id="0" name="Picture" descr="figure/ERsEven-hCor-ProjLRPCurve-ALLp.png"/>
                    <pic:cNvPicPr>
                      <a:picLocks noChangeAspect="1" noChangeArrowheads="1"/>
                    </pic:cNvPicPr>
                  </pic:nvPicPr>
                  <pic:blipFill>
                    <a:blip r:embed="rId62"/>
                    <a:stretch>
                      <a:fillRect/>
                    </a:stretch>
                  </pic:blipFill>
                  <pic:spPr bwMode="auto">
                    <a:xfrm>
                      <a:off x="0" y="0"/>
                      <a:ext cx="5486400" cy="4389120"/>
                    </a:xfrm>
                    <a:prstGeom prst="rect">
                      <a:avLst/>
                    </a:prstGeom>
                    <a:noFill/>
                    <a:ln w="9525">
                      <a:noFill/>
                      <a:headEnd/>
                      <a:tailEnd/>
                    </a:ln>
                  </pic:spPr>
                </pic:pic>
              </a:graphicData>
            </a:graphic>
          </wp:inline>
        </w:drawing>
      </w:r>
    </w:p>
    <w:p w14:paraId="12FB9555" w14:textId="77777777" w:rsidR="00266FBB" w:rsidRDefault="00933094">
      <w:r>
        <w:t>Figure 10.2: Probability of all inlets being above their lower benchmark along a gradient in aggregate abundances within bins of 200 fish, derived from projections over 30 years and 10,000 MC Trials, under a range of average exploitation rates from 5-45%, assuming productivity and S</w:t>
      </w:r>
      <w:r>
        <w:rPr>
          <w:vertAlign w:val="subscript"/>
        </w:rPr>
        <w:t>REP</w:t>
      </w:r>
      <w:r>
        <w:t xml:space="preserve"> varied across inlets and trials, and are drawn from common distributions. Horizontal dashed lines are at 50% and 66%. Orange and pale green vertical lines are the LRPs associated with 50% and 66% probability of all inlets being above their lower benchmarks, respectively. LRPs at 66% probability are not shown for exploitation rates greater than 30% because of large uncertainty in projections at high aggregate abundances.</w:t>
      </w:r>
    </w:p>
    <w:p w14:paraId="589CA955" w14:textId="77777777" w:rsidR="00266FBB" w:rsidRDefault="00933094">
      <w:pPr>
        <w:pStyle w:val="BodyText"/>
      </w:pPr>
      <w:r>
        <w:t>When productivity was fixed at the mean value among random trials and inlets in Scenario 2, the distribution of spawner-recruitment parameters for trials in which abundances dropped below the lower benchmark was the same or similar for trials that remained above it (Fig. 10.3), and the LRP was insensitive to exploitation rate (Fig. 10.4).</w:t>
      </w:r>
    </w:p>
    <w:p w14:paraId="0D18F859" w14:textId="77777777" w:rsidR="00266FBB" w:rsidRDefault="00933094">
      <w:r>
        <w:rPr>
          <w:noProof/>
        </w:rPr>
        <w:lastRenderedPageBreak/>
        <w:drawing>
          <wp:inline distT="0" distB="0" distL="0" distR="0" wp14:anchorId="72BF5EDF" wp14:editId="32A779B0">
            <wp:extent cx="5486400" cy="4389120"/>
            <wp:effectExtent l="0" t="0" r="0" b="0"/>
            <wp:docPr id="48" name="Picture" descr="Figure 10.3: Distribution of (a) productivity (log alpha) and (b) spawners at replacement, SREP among MC trials, coloured by whether abundances in that trial remained above the lower benchmark (red) or not (blue), under a 45% exploitation and constant productivity among inlets and trials. SREP was drawn from a common distribution across inlets and trials."/>
            <wp:cNvGraphicFramePr/>
            <a:graphic xmlns:a="http://schemas.openxmlformats.org/drawingml/2006/main">
              <a:graphicData uri="http://schemas.openxmlformats.org/drawingml/2006/picture">
                <pic:pic xmlns:pic="http://schemas.openxmlformats.org/drawingml/2006/picture">
                  <pic:nvPicPr>
                    <pic:cNvPr id="0" name="Picture" descr="figure/sameProdhCor-SRHist.png"/>
                    <pic:cNvPicPr>
                      <a:picLocks noChangeAspect="1" noChangeArrowheads="1"/>
                    </pic:cNvPicPr>
                  </pic:nvPicPr>
                  <pic:blipFill>
                    <a:blip r:embed="rId63"/>
                    <a:stretch>
                      <a:fillRect/>
                    </a:stretch>
                  </pic:blipFill>
                  <pic:spPr bwMode="auto">
                    <a:xfrm>
                      <a:off x="0" y="0"/>
                      <a:ext cx="5486400" cy="4389120"/>
                    </a:xfrm>
                    <a:prstGeom prst="rect">
                      <a:avLst/>
                    </a:prstGeom>
                    <a:noFill/>
                    <a:ln w="9525">
                      <a:noFill/>
                      <a:headEnd/>
                      <a:tailEnd/>
                    </a:ln>
                  </pic:spPr>
                </pic:pic>
              </a:graphicData>
            </a:graphic>
          </wp:inline>
        </w:drawing>
      </w:r>
    </w:p>
    <w:p w14:paraId="11FC3957" w14:textId="77777777" w:rsidR="00266FBB" w:rsidRDefault="00933094">
      <w:r>
        <w:t>Figure 10.3: Distribution of (a) productivity (log alpha) and (b) spawners at replacement, S</w:t>
      </w:r>
      <w:r>
        <w:rPr>
          <w:vertAlign w:val="subscript"/>
        </w:rPr>
        <w:t>REP</w:t>
      </w:r>
      <w:r>
        <w:t xml:space="preserve"> among MC trials, coloured by whether abundances in that trial remained above the lower benchmark (red) or not (blue), under a 45% exploitation and constant productivity among inlets and trials. S</w:t>
      </w:r>
      <w:r>
        <w:rPr>
          <w:vertAlign w:val="subscript"/>
        </w:rPr>
        <w:t>REP</w:t>
      </w:r>
      <w:r>
        <w:t xml:space="preserve"> was drawn from a common distribution across inlets and trials.</w:t>
      </w:r>
    </w:p>
    <w:p w14:paraId="14306B44" w14:textId="77777777" w:rsidR="00266FBB" w:rsidRDefault="00933094">
      <w:r>
        <w:rPr>
          <w:noProof/>
        </w:rPr>
        <w:lastRenderedPageBreak/>
        <w:drawing>
          <wp:inline distT="0" distB="0" distL="0" distR="0" wp14:anchorId="5DF42556" wp14:editId="7A492A42">
            <wp:extent cx="5486400" cy="4389120"/>
            <wp:effectExtent l="0" t="0" r="0" b="0"/>
            <wp:docPr id="49" name="Picture" descr="Figure 10.4: Probability of all inlets being above their lower benchmark along a gradient in aggregate abundances within bins of 200 fish, derived from projections over 30 years and 10,000 MC Trials, under a range of average exploitation rates from 5-45% (across 9 panels), assuming the same productivity for each inlet and trial, and an SREP that varied across inlets and trials, drawn from a common distribution. Horizontal dashed lines are at 50% and 66%. Orange and pale green vertical lines are the LRPs associated with 50% and 66% probability of all inlets being above their lower benchmarks, but are indistinguishably here."/>
            <wp:cNvGraphicFramePr/>
            <a:graphic xmlns:a="http://schemas.openxmlformats.org/drawingml/2006/main">
              <a:graphicData uri="http://schemas.openxmlformats.org/drawingml/2006/picture">
                <pic:pic xmlns:pic="http://schemas.openxmlformats.org/drawingml/2006/picture">
                  <pic:nvPicPr>
                    <pic:cNvPr id="0" name="Picture" descr="figure/ERsSameProd-hCor-ProjLRPCurve-ALLp.png"/>
                    <pic:cNvPicPr>
                      <a:picLocks noChangeAspect="1" noChangeArrowheads="1"/>
                    </pic:cNvPicPr>
                  </pic:nvPicPr>
                  <pic:blipFill>
                    <a:blip r:embed="rId64"/>
                    <a:stretch>
                      <a:fillRect/>
                    </a:stretch>
                  </pic:blipFill>
                  <pic:spPr bwMode="auto">
                    <a:xfrm>
                      <a:off x="0" y="0"/>
                      <a:ext cx="5486400" cy="4389120"/>
                    </a:xfrm>
                    <a:prstGeom prst="rect">
                      <a:avLst/>
                    </a:prstGeom>
                    <a:noFill/>
                    <a:ln w="9525">
                      <a:noFill/>
                      <a:headEnd/>
                      <a:tailEnd/>
                    </a:ln>
                  </pic:spPr>
                </pic:pic>
              </a:graphicData>
            </a:graphic>
          </wp:inline>
        </w:drawing>
      </w:r>
    </w:p>
    <w:p w14:paraId="208FCD12" w14:textId="77777777" w:rsidR="00266FBB" w:rsidRDefault="00933094">
      <w:r>
        <w:t>Figure 10.4: Probability of all inlets being above their lower benchmark along a gradient in aggregate abundances within bins of 200 fish, derived from projections over 30 years and 10,000 MC Trials, under a range of average exploitation rates from 5-45% (across 9 panels), assuming the same productivity for each inlet and trial, and an S</w:t>
      </w:r>
      <w:r>
        <w:rPr>
          <w:vertAlign w:val="subscript"/>
        </w:rPr>
        <w:t>REP</w:t>
      </w:r>
      <w:r>
        <w:t xml:space="preserve"> that varied across inlets and trials, drawn from a common distribution. Horizontal dashed lines are at 50% and 66%. Orange and pale green vertical lines are the LRPs associated with 50% and 66% probability of all inlets being above their lower benchmarks, but are indistinguishably here.</w:t>
      </w:r>
    </w:p>
    <w:p w14:paraId="47BAFC50" w14:textId="77777777" w:rsidR="00266FBB" w:rsidRDefault="00933094">
      <w:pPr>
        <w:pStyle w:val="BodyText"/>
      </w:pPr>
      <w:r>
        <w:t>When S</w:t>
      </w:r>
      <w:r>
        <w:rPr>
          <w:vertAlign w:val="subscript"/>
        </w:rPr>
        <w:t>REP</w:t>
      </w:r>
      <w:r>
        <w:t xml:space="preserve"> was fixed at the mean value among inlets and random trials in Scenario 3, productivity was higher for inlets and trials that remained above the benchmarks compared to those that dropped below them, similar to the Scenario when both S</w:t>
      </w:r>
      <w:r>
        <w:rPr>
          <w:vertAlign w:val="subscript"/>
        </w:rPr>
        <w:t>REP</w:t>
      </w:r>
      <w:r>
        <w:t xml:space="preserve"> and productivity varied (Scenario 1) (Fig. 10.5). The LRPs varied with exploitation rates but to a lesser extent than when both productivity and S</w:t>
      </w:r>
      <w:r>
        <w:rPr>
          <w:vertAlign w:val="subscript"/>
        </w:rPr>
        <w:t>REP</w:t>
      </w:r>
      <w:r>
        <w:t xml:space="preserve"> varied (Fig. 10.6).</w:t>
      </w:r>
    </w:p>
    <w:p w14:paraId="6B6E5B8E" w14:textId="77777777" w:rsidR="00266FBB" w:rsidRDefault="00933094">
      <w:r>
        <w:rPr>
          <w:noProof/>
        </w:rPr>
        <w:lastRenderedPageBreak/>
        <w:drawing>
          <wp:inline distT="0" distB="0" distL="0" distR="0" wp14:anchorId="63E713E5" wp14:editId="32F32404">
            <wp:extent cx="5486400" cy="4389120"/>
            <wp:effectExtent l="0" t="0" r="0" b="0"/>
            <wp:docPr id="50" name="Picture" descr="Figure 10.5: Distribution of (a) productivity (log alpha) and (b) spawners at replacement, SREP among MC trials, coloured by whether abundances in that trial remained above the lower benchmark (red) or not (blue), under a 45% exploitation and constant SREP among inlets and trials. Productivity was drawn from a common distribution across inlets and trials."/>
            <wp:cNvGraphicFramePr/>
            <a:graphic xmlns:a="http://schemas.openxmlformats.org/drawingml/2006/main">
              <a:graphicData uri="http://schemas.openxmlformats.org/drawingml/2006/picture">
                <pic:pic xmlns:pic="http://schemas.openxmlformats.org/drawingml/2006/picture">
                  <pic:nvPicPr>
                    <pic:cNvPr id="0" name="Picture" descr="figure/sameSREPhCor-SRHist.png"/>
                    <pic:cNvPicPr>
                      <a:picLocks noChangeAspect="1" noChangeArrowheads="1"/>
                    </pic:cNvPicPr>
                  </pic:nvPicPr>
                  <pic:blipFill>
                    <a:blip r:embed="rId65"/>
                    <a:stretch>
                      <a:fillRect/>
                    </a:stretch>
                  </pic:blipFill>
                  <pic:spPr bwMode="auto">
                    <a:xfrm>
                      <a:off x="0" y="0"/>
                      <a:ext cx="5486400" cy="4389120"/>
                    </a:xfrm>
                    <a:prstGeom prst="rect">
                      <a:avLst/>
                    </a:prstGeom>
                    <a:noFill/>
                    <a:ln w="9525">
                      <a:noFill/>
                      <a:headEnd/>
                      <a:tailEnd/>
                    </a:ln>
                  </pic:spPr>
                </pic:pic>
              </a:graphicData>
            </a:graphic>
          </wp:inline>
        </w:drawing>
      </w:r>
    </w:p>
    <w:p w14:paraId="03BB5645" w14:textId="77777777" w:rsidR="00266FBB" w:rsidRDefault="00933094">
      <w:r>
        <w:t>Figure 10.5: Distribution of (a) productivity (log alpha) and (b) spawners at replacement, S</w:t>
      </w:r>
      <w:r>
        <w:rPr>
          <w:vertAlign w:val="subscript"/>
        </w:rPr>
        <w:t>REP</w:t>
      </w:r>
      <w:r>
        <w:t xml:space="preserve"> among MC trials, coloured by whether abundances in that trial remained above the lower benchmark (red) or not (blue), under a 45% exploitation and constant S</w:t>
      </w:r>
      <w:r>
        <w:rPr>
          <w:vertAlign w:val="subscript"/>
        </w:rPr>
        <w:t>REP</w:t>
      </w:r>
      <w:r>
        <w:t xml:space="preserve"> among inlets and trials. Productivity was drawn from a common distribution across inlets and trials.</w:t>
      </w:r>
    </w:p>
    <w:p w14:paraId="44E935F6" w14:textId="77777777" w:rsidR="00266FBB" w:rsidRDefault="00933094">
      <w:r>
        <w:rPr>
          <w:noProof/>
        </w:rPr>
        <w:lastRenderedPageBreak/>
        <w:drawing>
          <wp:inline distT="0" distB="0" distL="0" distR="0" wp14:anchorId="34B96F8A" wp14:editId="48F8E2EA">
            <wp:extent cx="5486400" cy="4389120"/>
            <wp:effectExtent l="0" t="0" r="0" b="0"/>
            <wp:docPr id="51" name="Picture" descr="Figure 10.6: Probability of all inlets being above their lower benchmark along a gradient in aggregate abundances within bins of 200 fish, derived from projections over 30 years and 10,000 MC Trials, under a range of average exploitation rates from 5-45% (across 9 panels), assuming the same SREP for each inlet and trial, and productivity that varied across inlets and trials, drawn from a common distribution. Horizontal dashed lines are at 50% and 66%. Orange and pale green vertical lines are the LRPs associated with 50% and 66% probability of all inlets being above their lower benchmarks, respectively."/>
            <wp:cNvGraphicFramePr/>
            <a:graphic xmlns:a="http://schemas.openxmlformats.org/drawingml/2006/main">
              <a:graphicData uri="http://schemas.openxmlformats.org/drawingml/2006/picture">
                <pic:pic xmlns:pic="http://schemas.openxmlformats.org/drawingml/2006/picture">
                  <pic:nvPicPr>
                    <pic:cNvPr id="0" name="Picture" descr="figure/ERsSameSREP-hCor-ProjLRPCurve-ALLp.png"/>
                    <pic:cNvPicPr>
                      <a:picLocks noChangeAspect="1" noChangeArrowheads="1"/>
                    </pic:cNvPicPr>
                  </pic:nvPicPr>
                  <pic:blipFill>
                    <a:blip r:embed="rId66"/>
                    <a:stretch>
                      <a:fillRect/>
                    </a:stretch>
                  </pic:blipFill>
                  <pic:spPr bwMode="auto">
                    <a:xfrm>
                      <a:off x="0" y="0"/>
                      <a:ext cx="5486400" cy="4389120"/>
                    </a:xfrm>
                    <a:prstGeom prst="rect">
                      <a:avLst/>
                    </a:prstGeom>
                    <a:noFill/>
                    <a:ln w="9525">
                      <a:noFill/>
                      <a:headEnd/>
                      <a:tailEnd/>
                    </a:ln>
                  </pic:spPr>
                </pic:pic>
              </a:graphicData>
            </a:graphic>
          </wp:inline>
        </w:drawing>
      </w:r>
    </w:p>
    <w:p w14:paraId="41C7EE3E" w14:textId="77777777" w:rsidR="00266FBB" w:rsidRDefault="00933094">
      <w:r>
        <w:t>Figure 10.6: Probability of all inlets being above their lower benchmark along a gradient in aggregate abundances within bins of 200 fish, derived from projections over 30 years and 10,000 MC Trials, under a range of average exploitation rates from 5-45% (across 9 panels), assuming the same S</w:t>
      </w:r>
      <w:r>
        <w:rPr>
          <w:vertAlign w:val="subscript"/>
        </w:rPr>
        <w:t>REP</w:t>
      </w:r>
      <w:r>
        <w:t xml:space="preserve"> for each inlet and trial, and productivity that varied across inlets and trials, drawn from a common distribution. Horizontal dashed lines are at 50% and 66%. Orange and pale green vertical lines are the LRPs associated with 50% and 66% probability of all inlets being above their lower benchmarks, respectively.</w:t>
      </w:r>
    </w:p>
    <w:p w14:paraId="2E0B8C21" w14:textId="77777777" w:rsidR="00266FBB" w:rsidRDefault="00933094">
      <w:pPr>
        <w:pStyle w:val="BodyText"/>
      </w:pPr>
      <w:r>
        <w:t>Based on these sensitivity analyses, we conclude that variability in productivity among inlets results in inlet-specific variability in sensitivity to exploitation rates. Inlets with relatively low productivity fall below lower benchmarks more frequently. This effect is accentuated when exploitation rates are high resulting in divergences in statuses among inlets and a higher aggregate abundance is required for all inlets to be above their lower benchmarks resulting in a higher LRP. These results are generalizable to other SMUs to the extent that productivities differ among component CUs.</w:t>
      </w:r>
    </w:p>
    <w:p w14:paraId="0C0B8C08" w14:textId="77777777" w:rsidR="00266FBB" w:rsidRDefault="00933094">
      <w:pPr>
        <w:pStyle w:val="Heading1"/>
      </w:pPr>
      <w:bookmarkStart w:id="613" w:name="app:appendix-chum"/>
      <w:r>
        <w:lastRenderedPageBreak/>
        <w:t>11</w:t>
      </w:r>
      <w:r>
        <w:tab/>
        <w:t>SUPPORTING INFORMATION FOR INNER SOUTH COAST CHUM SALMON CASE STUDY</w:t>
      </w:r>
      <w:bookmarkEnd w:id="613"/>
    </w:p>
    <w:p w14:paraId="3207D1AB" w14:textId="77777777" w:rsidR="00266FBB" w:rsidRDefault="00933094">
      <w:pPr>
        <w:pStyle w:val="Heading2"/>
      </w:pPr>
      <w:bookmarkStart w:id="614" w:name="data-sources-and-treatment"/>
      <w:r>
        <w:t>11.1</w:t>
      </w:r>
      <w:r>
        <w:tab/>
        <w:t>Data Sources and Treatment</w:t>
      </w:r>
      <w:bookmarkEnd w:id="614"/>
    </w:p>
    <w:p w14:paraId="710360E3" w14:textId="77777777" w:rsidR="00266FBB" w:rsidRPr="00E51158" w:rsidRDefault="00933094">
      <w:pPr>
        <w:pStyle w:val="Heading3"/>
        <w:rPr>
          <w:lang w:val="en-US"/>
        </w:rPr>
      </w:pPr>
      <w:bookmarkStart w:id="615" w:name="spawner-escapement"/>
      <w:r w:rsidRPr="00E51158">
        <w:rPr>
          <w:lang w:val="en-US"/>
        </w:rPr>
        <w:t>11.1.1</w:t>
      </w:r>
      <w:r w:rsidRPr="00E51158">
        <w:rPr>
          <w:lang w:val="en-US"/>
        </w:rPr>
        <w:tab/>
        <w:t>Spawner Escapement</w:t>
      </w:r>
      <w:bookmarkEnd w:id="615"/>
    </w:p>
    <w:p w14:paraId="29A8E784" w14:textId="77777777" w:rsidR="00266FBB" w:rsidRDefault="00933094">
      <w:r>
        <w:t>We used spawning escapement data from 1953-2018. Most of the escapement data comes from the NUSEDS database (a small amount from Lower Fraser Stock Assessment for Areas 28 and 29, FSC in-river catch from some First Nations, and enhanced escapement from DFO Salmon Enhancement Program). The number of Chum salmon that return to spawn is typically counted using visual surveys, such as  walking streams and counting fish  and using fences or weirs on some rivers. Total escapement for each stream is usually a peak count or estimated using the area under the curve (AUC) method.</w:t>
      </w:r>
    </w:p>
    <w:p w14:paraId="4FC680F4" w14:textId="77777777" w:rsidR="00266FBB" w:rsidRPr="00E51158" w:rsidRDefault="00933094">
      <w:pPr>
        <w:pStyle w:val="Heading3"/>
        <w:rPr>
          <w:lang w:val="en-US"/>
        </w:rPr>
      </w:pPr>
      <w:bookmarkStart w:id="616" w:name="fishery-harvest-genetics-and-age"/>
      <w:r w:rsidRPr="00E51158">
        <w:rPr>
          <w:lang w:val="en-US"/>
        </w:rPr>
        <w:t>11.1.2</w:t>
      </w:r>
      <w:r w:rsidRPr="00E51158">
        <w:rPr>
          <w:lang w:val="en-US"/>
        </w:rPr>
        <w:tab/>
        <w:t>Fishery Harvest, Genetics, and Age</w:t>
      </w:r>
      <w:bookmarkEnd w:id="616"/>
    </w:p>
    <w:p w14:paraId="0D4DEDDB" w14:textId="77777777" w:rsidR="00266FBB" w:rsidRDefault="00933094">
      <w:r>
        <w:t>The number of Chum caught in fisheries in the Inside South Coast area were taken from the DFO Clockwork Database, which includes the DFO Fishery Operating System and Sales slip databases and Genetic Stock Identification data. Age distributions for each year were taken from the Johnstone Strait fishery aggregate, as age data for specific CUs or streams was not available. Harvest data was available for 1954-2018. Age composition data was available for 1958-2018.</w:t>
      </w:r>
    </w:p>
    <w:p w14:paraId="01AA9C8A" w14:textId="77777777" w:rsidR="00266FBB" w:rsidRPr="00E51158" w:rsidRDefault="00933094">
      <w:pPr>
        <w:pStyle w:val="Heading3"/>
        <w:rPr>
          <w:lang w:val="en-US"/>
        </w:rPr>
      </w:pPr>
      <w:bookmarkStart w:id="617" w:name="data-selection-and-infilling"/>
      <w:r w:rsidRPr="00E51158">
        <w:rPr>
          <w:lang w:val="en-US"/>
        </w:rPr>
        <w:t>11.1.3</w:t>
      </w:r>
      <w:r w:rsidRPr="00E51158">
        <w:rPr>
          <w:lang w:val="en-US"/>
        </w:rPr>
        <w:tab/>
        <w:t>Data Selection and Infilling</w:t>
      </w:r>
      <w:bookmarkEnd w:id="617"/>
    </w:p>
    <w:p w14:paraId="09441388" w14:textId="77777777" w:rsidR="00266FBB" w:rsidRDefault="00933094">
      <w:r>
        <w:t>We removed summer-run fish because all of the data that goes into the run reconstruction work is associated with populations that return in the fall. Summer-run fish are relatively minor portion of the total abundances for these CUs (Table 5.1). Because hatchery fish are not visibly marked, time-series of proportion of hatchery-origin and natural origin-fish were not available. However, we removed three systems because of high hatchery enhancement: Qualicum River, Little Qualicum River, and Puntledge River. These systems have been nearly 100% enhanced at least since enhancement began at these locations. Hatchery enhancement is likely a relatively small component of total production in the remaining systems. Brood take and rack abundances were also removed from spawner abundances to derive time-series of ‘natural’ escapement.</w:t>
      </w:r>
    </w:p>
    <w:p w14:paraId="13AE0122" w14:textId="77777777" w:rsidR="00266FBB" w:rsidRDefault="00933094">
      <w:pPr>
        <w:pStyle w:val="BodyText"/>
      </w:pPr>
      <w:r>
        <w:t>After these removals, the steps for preparing the data for analysis were:</w:t>
      </w:r>
    </w:p>
    <w:p w14:paraId="156E2CB8" w14:textId="77777777" w:rsidR="00266FBB" w:rsidRDefault="00933094">
      <w:pPr>
        <w:pStyle w:val="Compact"/>
        <w:numPr>
          <w:ilvl w:val="0"/>
          <w:numId w:val="44"/>
        </w:numPr>
      </w:pPr>
      <w:r>
        <w:t>Infill total and wild escapement by CU and Area, (by stream for CUs with observations, by CU for years with no observations in a CU)</w:t>
      </w:r>
    </w:p>
    <w:p w14:paraId="3EB63BFD" w14:textId="77777777" w:rsidR="00266FBB" w:rsidRDefault="00933094">
      <w:pPr>
        <w:pStyle w:val="Compact"/>
        <w:numPr>
          <w:ilvl w:val="0"/>
          <w:numId w:val="44"/>
        </w:numPr>
      </w:pPr>
      <w:r>
        <w:t>Run reconstruction, required to estimate CU-specific productivity from stock-recruitment models:</w:t>
      </w:r>
    </w:p>
    <w:p w14:paraId="70283063" w14:textId="77777777" w:rsidR="00266FBB" w:rsidRDefault="00933094">
      <w:pPr>
        <w:pStyle w:val="Compact"/>
        <w:numPr>
          <w:ilvl w:val="1"/>
          <w:numId w:val="45"/>
        </w:numPr>
      </w:pPr>
      <w:r>
        <w:t>Add fishery catch by CU and Area to total escapement to estimate total returns</w:t>
      </w:r>
    </w:p>
    <w:p w14:paraId="50D53575" w14:textId="77777777" w:rsidR="00266FBB" w:rsidRDefault="00933094">
      <w:pPr>
        <w:pStyle w:val="Compact"/>
        <w:numPr>
          <w:ilvl w:val="1"/>
          <w:numId w:val="45"/>
        </w:numPr>
      </w:pPr>
      <w:r>
        <w:t>Use proportion of natural escapement:total escapement (which includes brood stock and rack abundances and the three large hatchery systems), by CU and Area to estimate number of wild returns</w:t>
      </w:r>
    </w:p>
    <w:p w14:paraId="1E70AE23" w14:textId="77777777" w:rsidR="00266FBB" w:rsidRDefault="00933094">
      <w:pPr>
        <w:pStyle w:val="Compact"/>
        <w:numPr>
          <w:ilvl w:val="1"/>
          <w:numId w:val="45"/>
        </w:numPr>
      </w:pPr>
      <w:r>
        <w:t>Use age proportions of catch to estimate age of returns and get recruits by brood year for each CU. Result is wild spawners and corresponding recruits by brood year for each CU</w:t>
      </w:r>
    </w:p>
    <w:p w14:paraId="63D52604" w14:textId="77777777" w:rsidR="00266FBB" w:rsidRPr="00E51158" w:rsidRDefault="00933094">
      <w:pPr>
        <w:pStyle w:val="Heading3"/>
        <w:rPr>
          <w:lang w:val="en-US"/>
        </w:rPr>
      </w:pPr>
      <w:bookmarkStart w:id="618" w:name="infilling-of-spawner-escapement-data"/>
      <w:r w:rsidRPr="00E51158">
        <w:rPr>
          <w:lang w:val="en-US"/>
        </w:rPr>
        <w:t>11.1.4</w:t>
      </w:r>
      <w:r w:rsidRPr="00E51158">
        <w:rPr>
          <w:lang w:val="en-US"/>
        </w:rPr>
        <w:tab/>
        <w:t>Infilling of Spawner Escapement Data</w:t>
      </w:r>
      <w:bookmarkEnd w:id="618"/>
    </w:p>
    <w:p w14:paraId="0320553A" w14:textId="77777777" w:rsidR="00266FBB" w:rsidRDefault="00933094">
      <w:r>
        <w:t>The data we used had years where not all streams were counted. Missing escapement values require infilling for two purposes:</w:t>
      </w:r>
    </w:p>
    <w:p w14:paraId="0A724985" w14:textId="77777777" w:rsidR="00266FBB" w:rsidRDefault="00933094">
      <w:pPr>
        <w:pStyle w:val="Compact"/>
        <w:numPr>
          <w:ilvl w:val="0"/>
          <w:numId w:val="46"/>
        </w:numPr>
      </w:pPr>
      <w:r>
        <w:lastRenderedPageBreak/>
        <w:t>To ensure that all CUs have annual estimates of wild returns for input to the run reconstruction model, which allows recruits for each brood year to be estimated.</w:t>
      </w:r>
    </w:p>
    <w:p w14:paraId="5D7B36AE" w14:textId="77777777" w:rsidR="00266FBB" w:rsidRDefault="00933094">
      <w:pPr>
        <w:pStyle w:val="Compact"/>
        <w:numPr>
          <w:ilvl w:val="0"/>
          <w:numId w:val="46"/>
        </w:numPr>
      </w:pPr>
      <w:r>
        <w:t>To create CU-level time series of wild escapement that can be used to calculate status relative to CU-level benchmarks, as well as LRPs based on CU status.</w:t>
      </w:r>
    </w:p>
    <w:p w14:paraId="5AED86FE" w14:textId="77777777" w:rsidR="00266FBB" w:rsidRDefault="00933094">
      <w:r>
        <w:t xml:space="preserve">Two levels of infilling have previously been used for ISC Chum CUs (Holt et al. </w:t>
      </w:r>
      <w:hyperlink w:anchor="X3b081672c1abb3cf386e8d680f27c38edd8b66f">
        <w:r>
          <w:rPr>
            <w:rStyle w:val="Hyperlink"/>
          </w:rPr>
          <w:t>2018</w:t>
        </w:r>
      </w:hyperlink>
      <w:r>
        <w:t>, Figure 11.1). The first level, infilling by stream, is used when a CU has some streams counted in a year. In this case, stream-level infilling is done by borrowing information from other streams within the same CU. The second level, infilling by CU, is used when there are no counts of spawners for a CU in a given year. We had to infill by CU to get total spawners to use for the run reconstruction, but we did not use CUs with CU-level infilling to calculate LRPs because the infilling procedure assumes that escapement is correlated between CUs in a given year.</w:t>
      </w:r>
    </w:p>
    <w:p w14:paraId="6560AE5D" w14:textId="77777777" w:rsidR="00266FBB" w:rsidRDefault="00933094">
      <w:pPr>
        <w:pStyle w:val="Heading4"/>
      </w:pPr>
      <w:bookmarkStart w:id="619" w:name="infilling-by-stream"/>
      <w:r>
        <w:t>11.1.4.1</w:t>
      </w:r>
      <w:r>
        <w:tab/>
        <w:t>Infilling by Stream</w:t>
      </w:r>
      <w:bookmarkEnd w:id="619"/>
    </w:p>
    <w:p w14:paraId="490E1BCC" w14:textId="77777777" w:rsidR="00266FBB" w:rsidRDefault="00933094">
      <w:r>
        <w:t>This applies to CUs and years when there were counts in some streams in the CU in a given year. For each stream, the geometric mean of escapement over all years was calculated as the stream’s average escapement. Then the total average escapement for each CU in each year was the sum of the average escapements from all streams. Then a proportion of monitored escapement in each year was the sum of average escapement of all streams with counts in a year divided by the sum of the average escapements for all streams (counted and uncounted) in that CU. The infilled escapement for a CU in given year was the sum of the observed escapements for that CU and year divided by the proportion of the monitored escapement for that CU and year.</w:t>
      </w:r>
    </w:p>
    <w:p w14:paraId="3D4D3E2C" w14:textId="77777777" w:rsidR="00266FBB" w:rsidRDefault="00933094">
      <w:pPr>
        <w:pStyle w:val="BodyText"/>
      </w:pPr>
      <w:r>
        <w:t>Infilling by stream typically made up a small proportion of the total escapement for each CU, with the exception of Howe Sound-Burrard Inlet. This was partly due to increasing escapements in the Cheakamus River and Indian River since 2000. This method assumes that escapement among streams is correlated, which is not always the case (see Figure 5.5 for correlations among CUs).</w:t>
      </w:r>
    </w:p>
    <w:p w14:paraId="5756E863" w14:textId="77777777" w:rsidR="00266FBB" w:rsidRDefault="00933094">
      <w:pPr>
        <w:pStyle w:val="Heading4"/>
      </w:pPr>
      <w:bookmarkStart w:id="620" w:name="infilling-by-cu"/>
      <w:r>
        <w:t>11.1.4.2</w:t>
      </w:r>
      <w:r>
        <w:tab/>
        <w:t>Infilling by CU</w:t>
      </w:r>
      <w:bookmarkEnd w:id="620"/>
    </w:p>
    <w:p w14:paraId="3C1E05F7" w14:textId="77777777" w:rsidR="00266FBB" w:rsidRDefault="00933094">
      <w:r>
        <w:t>If there were no counts of any streams in a CU in a given year, a second round of infilling was done with data set that had already been infilled by stream. This was the case for two CUs: Upper Knight (22 years: 1979-1980, 1982, 1984, 1989, 1991,1996,2004-2018) and Bute Inlet (13 years: 2005-2006, 2008-2018). We describe this level of infilling below, though it was not applied for development of LRPs as it violates assumptions of independence among CUs.</w:t>
      </w:r>
    </w:p>
    <w:p w14:paraId="66D7B310" w14:textId="77777777" w:rsidR="00266FBB" w:rsidRDefault="00933094">
      <w:pPr>
        <w:pStyle w:val="BodyText"/>
      </w:pPr>
      <w:r>
        <w:t>Using by-stream infilled escapement summed for each CU, the CUs and years with missing data were infilled assuming the total CU escapement was correlated between CUs. The procedure was similar to that for infilling by stream, but a geometric average for each CU across all years was used to calculate the proportion of the average for each year, and then that was used to estimate escapement for the two CUs with no observations.</w:t>
      </w:r>
    </w:p>
    <w:p w14:paraId="7BFD60F3" w14:textId="77777777" w:rsidR="00266FBB" w:rsidRDefault="00933094">
      <w:r>
        <w:rPr>
          <w:noProof/>
        </w:rPr>
        <w:lastRenderedPageBreak/>
        <w:drawing>
          <wp:inline distT="0" distB="0" distL="0" distR="0" wp14:anchorId="0F26066C" wp14:editId="40D127CA">
            <wp:extent cx="5486400" cy="5486400"/>
            <wp:effectExtent l="0" t="0" r="0" b="0"/>
            <wp:docPr id="52" name="Picture" descr="Figure 11.1: Chum salmon escapement for the seven Conservation Units. Black points indicate actual counts, blue points are infilled by stream, and red points are infilled by Conservation Unit."/>
            <wp:cNvGraphicFramePr/>
            <a:graphic xmlns:a="http://schemas.openxmlformats.org/drawingml/2006/main">
              <a:graphicData uri="http://schemas.openxmlformats.org/drawingml/2006/picture">
                <pic:pic xmlns:pic="http://schemas.openxmlformats.org/drawingml/2006/picture">
                  <pic:nvPicPr>
                    <pic:cNvPr id="0" name="Picture" descr="figure/chum-escapement-infill.png"/>
                    <pic:cNvPicPr>
                      <a:picLocks noChangeAspect="1" noChangeArrowheads="1"/>
                    </pic:cNvPicPr>
                  </pic:nvPicPr>
                  <pic:blipFill>
                    <a:blip r:embed="rId67"/>
                    <a:stretch>
                      <a:fillRect/>
                    </a:stretch>
                  </pic:blipFill>
                  <pic:spPr bwMode="auto">
                    <a:xfrm>
                      <a:off x="0" y="0"/>
                      <a:ext cx="5486400" cy="5486400"/>
                    </a:xfrm>
                    <a:prstGeom prst="rect">
                      <a:avLst/>
                    </a:prstGeom>
                    <a:noFill/>
                    <a:ln w="9525">
                      <a:noFill/>
                      <a:headEnd/>
                      <a:tailEnd/>
                    </a:ln>
                  </pic:spPr>
                </pic:pic>
              </a:graphicData>
            </a:graphic>
          </wp:inline>
        </w:drawing>
      </w:r>
    </w:p>
    <w:p w14:paraId="427D38F2" w14:textId="77777777" w:rsidR="00266FBB" w:rsidRDefault="00933094">
      <w:r>
        <w:t>Figure 11.1: Chum salmon escapement for the seven Conservation Units. Black points indicate actual counts, blue points are infilled by stream, and red points are infilled by Conservation Unit.</w:t>
      </w:r>
    </w:p>
    <w:p w14:paraId="58FE80B1" w14:textId="77777777" w:rsidR="00266FBB" w:rsidRPr="00E51158" w:rsidRDefault="00933094">
      <w:pPr>
        <w:pStyle w:val="Heading3"/>
        <w:rPr>
          <w:lang w:val="en-US"/>
        </w:rPr>
      </w:pPr>
      <w:bookmarkStart w:id="621" w:name="X61075bede3324d047718f38c7d68d3042682cb7"/>
      <w:r w:rsidRPr="00E51158">
        <w:rPr>
          <w:lang w:val="en-US"/>
        </w:rPr>
        <w:t>11.1.5</w:t>
      </w:r>
      <w:r w:rsidRPr="00E51158">
        <w:rPr>
          <w:lang w:val="en-US"/>
        </w:rPr>
        <w:tab/>
        <w:t>Run Reconstruction to Estimate Recruitment</w:t>
      </w:r>
      <w:bookmarkEnd w:id="621"/>
    </w:p>
    <w:p w14:paraId="369BEBE8" w14:textId="77777777" w:rsidR="00266FBB" w:rsidRDefault="00933094">
      <w:r>
        <w:t>We reconstructed the returns for each brood year to give recruits for brood years 1955-2012 (age composition data from 1958-2018, minimum fish age was 3 years, maximum fish age was 6 years).  In prelminiary analyses we estimated stock-recruitment based benchmarks for these CUs. Using CU benchmarks based on stock-recruit parameters - in this case, S</w:t>
      </w:r>
      <w:r>
        <w:rPr>
          <w:vertAlign w:val="subscript"/>
        </w:rPr>
        <w:t>gen</w:t>
      </w:r>
      <w:r>
        <w:t xml:space="preserve"> - requires knowing the spawners and recruits (adult offspring produced by each brood year of spawners) for each brood year (spawning year). Estimating recruits requires knowing wild spawner escapement, number of wild fish caught in fisheries, and the age of these fish.</w:t>
      </w:r>
    </w:p>
    <w:p w14:paraId="16B5E273" w14:textId="77777777" w:rsidR="00266FBB" w:rsidRDefault="00933094">
      <w:pPr>
        <w:pStyle w:val="BodyText"/>
      </w:pPr>
      <w:r>
        <w:t xml:space="preserve">To get these estimates, total (wild and hatchery origin) spawners based on the infilling methods above (both stream and CU level infilling) were calculated for each CU and Fishery Management Area (Figure 5.1). The number of fish harvested in fisheries (wild and hatchery, by CU and Fishery Management Area) were added to the total escapement to get an estimate of </w:t>
      </w:r>
      <w:r>
        <w:lastRenderedPageBreak/>
        <w:t>total stock by CU and Fishery Management Area for each spawning year. This total stock number was multiplied by the proportion of wild spawners in each CU and Fishery Management Area based on the infilled wild and total spawner escapement. The product was an estimate of total wild stock (spawner escapement plus fishery harvest) by CU and Fishery Management Area for each brood year. Finally, the age composition of Chum harvested in the Johnstone Strait aggregate fishery (ages 3, 4, 5 and 6) were used to assign fish from this total stock to brood years. As such, this analysis does not account for age diversity between CUs or streams.</w:t>
      </w:r>
    </w:p>
    <w:p w14:paraId="5ABD0DF9" w14:textId="77777777" w:rsidR="00266FBB" w:rsidRDefault="00933094">
      <w:pPr>
        <w:pStyle w:val="BodyText"/>
      </w:pPr>
      <w:r>
        <w:t>Note that the two CUs requiring CU-level infilling correspond to only one Fishery Management Area each, which allows the run reconstruction using fishery harvest data at this level.</w:t>
      </w:r>
    </w:p>
    <w:p w14:paraId="21CDEC24" w14:textId="77777777" w:rsidR="00266FBB" w:rsidRDefault="00933094">
      <w:r>
        <w:rPr>
          <w:noProof/>
        </w:rPr>
        <w:drawing>
          <wp:inline distT="0" distB="0" distL="0" distR="0" wp14:anchorId="32F03FF5" wp14:editId="45D27019">
            <wp:extent cx="5486400" cy="3135085"/>
            <wp:effectExtent l="0" t="0" r="0" b="0"/>
            <wp:docPr id="53" name="Picture" descr="Figure 11.2: Density (smoothed histogram) of chum escapement for the seven Conservation Units. Note that x axis is on logarithmic scale."/>
            <wp:cNvGraphicFramePr/>
            <a:graphic xmlns:a="http://schemas.openxmlformats.org/drawingml/2006/main">
              <a:graphicData uri="http://schemas.openxmlformats.org/drawingml/2006/picture">
                <pic:pic xmlns:pic="http://schemas.openxmlformats.org/drawingml/2006/picture">
                  <pic:nvPicPr>
                    <pic:cNvPr id="0" name="Picture" descr="figure/fig-spawner-dist.png"/>
                    <pic:cNvPicPr>
                      <a:picLocks noChangeAspect="1" noChangeArrowheads="1"/>
                    </pic:cNvPicPr>
                  </pic:nvPicPr>
                  <pic:blipFill>
                    <a:blip r:embed="rId68"/>
                    <a:stretch>
                      <a:fillRect/>
                    </a:stretch>
                  </pic:blipFill>
                  <pic:spPr bwMode="auto">
                    <a:xfrm>
                      <a:off x="0" y="0"/>
                      <a:ext cx="5486400" cy="3135085"/>
                    </a:xfrm>
                    <a:prstGeom prst="rect">
                      <a:avLst/>
                    </a:prstGeom>
                    <a:noFill/>
                    <a:ln w="9525">
                      <a:noFill/>
                      <a:headEnd/>
                      <a:tailEnd/>
                    </a:ln>
                  </pic:spPr>
                </pic:pic>
              </a:graphicData>
            </a:graphic>
          </wp:inline>
        </w:drawing>
      </w:r>
    </w:p>
    <w:p w14:paraId="73E8DD05" w14:textId="77777777" w:rsidR="00266FBB" w:rsidRDefault="00933094">
      <w:r>
        <w:t>Figure 11.2: Density (smoothed histogram) of chum escapement for the seven Conservation Units. Note that x axis is on logarithmic scale.</w:t>
      </w:r>
    </w:p>
    <w:p w14:paraId="4773EEA5" w14:textId="77777777" w:rsidR="00266FBB" w:rsidRDefault="00933094">
      <w:pPr>
        <w:pStyle w:val="Heading2"/>
      </w:pPr>
      <w:bookmarkStart w:id="622" w:name="retrospective-analysis-of-cu-benchmarks"/>
      <w:r>
        <w:t>11.2</w:t>
      </w:r>
      <w:r>
        <w:tab/>
        <w:t>Retrospective Analysis of CU Benchmarks</w:t>
      </w:r>
      <w:bookmarkEnd w:id="622"/>
    </w:p>
    <w:p w14:paraId="45970416" w14:textId="77777777" w:rsidR="00266FBB" w:rsidRDefault="00933094">
      <w:r>
        <w:t xml:space="preserve">We conducted a retrospective analysis using the data for the Inside South Coast Chum to evaluate how stock recruitment parameters and benchmarks, S and percentile benchmarks, changed over time. When </w:t>
      </w:r>
      <m:oMath>
        <m:r>
          <w:rPr>
            <w:rFonts w:ascii="Cambria Math" w:hAnsi="Cambria Math"/>
          </w:rPr>
          <m:t>α</m:t>
        </m:r>
      </m:oMath>
      <w:r>
        <w:t xml:space="preserve">, </w:t>
      </w:r>
      <m:oMath>
        <m:r>
          <w:rPr>
            <w:rFonts w:ascii="Cambria Math" w:hAnsi="Cambria Math"/>
          </w:rPr>
          <m:t>β</m:t>
        </m:r>
      </m:oMath>
      <w:r>
        <w:t xml:space="preserve">, and S were estimated annually using only data prior to that year, values changed over time as progressively more years of data were included (Figures 11.3). Note that these are not estimates based on a model that accounts for time-varying parameters. Rather, the estimates of </w:t>
      </w:r>
      <m:oMath>
        <m:r>
          <w:rPr>
            <w:rFonts w:ascii="Cambria Math" w:hAnsi="Cambria Math"/>
          </w:rPr>
          <m:t>α</m:t>
        </m:r>
      </m:oMath>
      <w:r>
        <w:t xml:space="preserve">, </w:t>
      </w:r>
      <m:oMath>
        <m:r>
          <w:rPr>
            <w:rFonts w:ascii="Cambria Math" w:hAnsi="Cambria Math"/>
          </w:rPr>
          <m:t>β</m:t>
        </m:r>
      </m:oMath>
      <w:r>
        <w:t xml:space="preserve">, and S in a given year come from fitting a Ricker model to spawners and recruits for all years up to and including that year, for each CU. Each subsequent year includes another year of data. Thus, as more data is included, the estimates of </w:t>
      </w:r>
      <m:oMath>
        <m:r>
          <w:rPr>
            <w:rFonts w:ascii="Cambria Math" w:hAnsi="Cambria Math"/>
          </w:rPr>
          <m:t>α</m:t>
        </m:r>
      </m:oMath>
      <w:r>
        <w:t xml:space="preserve">, </w:t>
      </w:r>
      <m:oMath>
        <m:r>
          <w:rPr>
            <w:rFonts w:ascii="Cambria Math" w:hAnsi="Cambria Math"/>
          </w:rPr>
          <m:t>β</m:t>
        </m:r>
      </m:oMath>
      <w:r>
        <w:t xml:space="preserve">, and S may change. These results should be interpreted with caution due to the large residuals in observed vs. predicted recruits. Since </w:t>
      </w:r>
      <m:oMath>
        <m:r>
          <w:rPr>
            <w:rFonts w:ascii="Cambria Math" w:hAnsi="Cambria Math"/>
          </w:rPr>
          <m:t>α</m:t>
        </m:r>
      </m:oMath>
      <w:r>
        <w:t xml:space="preserve"> and </w:t>
      </w:r>
      <m:oMath>
        <m:r>
          <w:rPr>
            <w:rFonts w:ascii="Cambria Math" w:hAnsi="Cambria Math"/>
          </w:rPr>
          <m:t>β</m:t>
        </m:r>
      </m:oMath>
      <w:r>
        <w:t xml:space="preserve"> are correlated, the meaning of any trends in one parameter should be interpreted with the other parameter in mind, especially when model fits have large residuals. Similarly, since </w:t>
      </w:r>
      <m:oMath>
        <m:r>
          <w:rPr>
            <w:rFonts w:ascii="Cambria Math" w:hAnsi="Cambria Math"/>
          </w:rPr>
          <m:t>α</m:t>
        </m:r>
      </m:oMath>
      <w:r>
        <w:t xml:space="preserve"> and </w:t>
      </w:r>
      <m:oMath>
        <m:r>
          <w:rPr>
            <w:rFonts w:ascii="Cambria Math" w:hAnsi="Cambria Math"/>
          </w:rPr>
          <m:t>β</m:t>
        </m:r>
      </m:oMath>
      <w:r>
        <w:t xml:space="preserve"> determine S and S, changes in these derived parameters can be challenging to interpret and can be due to changes in </w:t>
      </w:r>
      <m:oMath>
        <m:r>
          <w:rPr>
            <w:rFonts w:ascii="Cambria Math" w:hAnsi="Cambria Math"/>
          </w:rPr>
          <m:t>α</m:t>
        </m:r>
      </m:oMath>
      <w:r>
        <w:t xml:space="preserve">, </w:t>
      </w:r>
      <m:oMath>
        <m:r>
          <w:rPr>
            <w:rFonts w:ascii="Cambria Math" w:hAnsi="Cambria Math"/>
          </w:rPr>
          <m:t>β</m:t>
        </m:r>
      </m:oMath>
      <w:r>
        <w:t>, and their relative values.</w:t>
      </w:r>
    </w:p>
    <w:p w14:paraId="4D849928" w14:textId="77777777" w:rsidR="00266FBB" w:rsidRDefault="00933094">
      <w:r>
        <w:rPr>
          <w:noProof/>
        </w:rPr>
        <w:lastRenderedPageBreak/>
        <w:drawing>
          <wp:inline distT="0" distB="0" distL="0" distR="0" wp14:anchorId="35233D9C" wp14:editId="23FF4AF0">
            <wp:extent cx="5486400" cy="7315200"/>
            <wp:effectExtent l="0" t="0" r="0" b="0"/>
            <wp:docPr id="54" name="Picture" descr="Figure 11.3: Retrospective estimates of \alpha, \beta, S_{gen} (black line with grey confidence intervals) and S_{MSY} (blue line) for five CUs in the Inside South Coast Chum SMU. Note y axis is identical across CUs for \alpha but varies for other parameters."/>
            <wp:cNvGraphicFramePr/>
            <a:graphic xmlns:a="http://schemas.openxmlformats.org/drawingml/2006/main">
              <a:graphicData uri="http://schemas.openxmlformats.org/drawingml/2006/picture">
                <pic:pic xmlns:pic="http://schemas.openxmlformats.org/drawingml/2006/picture">
                  <pic:nvPicPr>
                    <pic:cNvPr id="0" name="Picture" descr="figure/chum-a-b-SMSY-Sgen-retro.png"/>
                    <pic:cNvPicPr>
                      <a:picLocks noChangeAspect="1" noChangeArrowheads="1"/>
                    </pic:cNvPicPr>
                  </pic:nvPicPr>
                  <pic:blipFill>
                    <a:blip r:embed="rId69"/>
                    <a:stretch>
                      <a:fillRect/>
                    </a:stretch>
                  </pic:blipFill>
                  <pic:spPr bwMode="auto">
                    <a:xfrm>
                      <a:off x="0" y="0"/>
                      <a:ext cx="5486400" cy="7315200"/>
                    </a:xfrm>
                    <a:prstGeom prst="rect">
                      <a:avLst/>
                    </a:prstGeom>
                    <a:noFill/>
                    <a:ln w="9525">
                      <a:noFill/>
                      <a:headEnd/>
                      <a:tailEnd/>
                    </a:ln>
                  </pic:spPr>
                </pic:pic>
              </a:graphicData>
            </a:graphic>
          </wp:inline>
        </w:drawing>
      </w:r>
    </w:p>
    <w:p w14:paraId="72F47336" w14:textId="77777777" w:rsidR="00266FBB" w:rsidRDefault="00933094">
      <w:r>
        <w:t xml:space="preserve">Figure 11.3: Retrospective estimates of </w:t>
      </w:r>
      <m:oMath>
        <m:r>
          <w:rPr>
            <w:rFonts w:ascii="Cambria Math" w:hAnsi="Cambria Math"/>
          </w:rPr>
          <m:t>α</m:t>
        </m:r>
      </m:oMath>
      <w:r>
        <w:t xml:space="preserve">, </w:t>
      </w:r>
      <m:oMath>
        <m:r>
          <w:rPr>
            <w:rFonts w:ascii="Cambria Math" w:hAnsi="Cambria Math"/>
          </w:rPr>
          <m:t>β</m:t>
        </m:r>
      </m:oMath>
      <w:r>
        <w:t xml:space="preserv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(black line with grey confidence intervals) and </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xml:space="preserve"> (blue line) for five CUs in the Inside South Coast Chum SMU. Note y axis is identical across CUs for </w:t>
      </w:r>
      <m:oMath>
        <m:r>
          <w:rPr>
            <w:rFonts w:ascii="Cambria Math" w:hAnsi="Cambria Math"/>
          </w:rPr>
          <m:t>α</m:t>
        </m:r>
      </m:oMath>
      <w:r>
        <w:t xml:space="preserve"> but varies for other parameters.</w:t>
      </w:r>
    </w:p>
    <w:p w14:paraId="26F4DD19" w14:textId="77777777" w:rsidR="00266FBB" w:rsidRDefault="00933094">
      <w:pPr>
        <w:pStyle w:val="BodyText"/>
      </w:pPr>
      <w:r>
        <w:lastRenderedPageBreak/>
        <w:t xml:space="preserve">Retrospective estimates of </w:t>
      </w:r>
      <m:oMath>
        <m:r>
          <w:rPr>
            <w:rFonts w:ascii="Cambria Math" w:hAnsi="Cambria Math"/>
          </w:rPr>
          <m:t>α</m:t>
        </m:r>
      </m:oMath>
      <w:r>
        <w:t xml:space="preserve"> and </w:t>
      </w:r>
      <m:oMath>
        <m:r>
          <w:rPr>
            <w:rFonts w:ascii="Cambria Math" w:hAnsi="Cambria Math"/>
          </w:rPr>
          <m:t>β</m:t>
        </m:r>
      </m:oMath>
      <w:r>
        <w:t xml:space="preserve"> for Southern Coastal Streams show declines over time. S and S increase sharply in the first few years due to large decreases in </w:t>
      </w:r>
      <m:oMath>
        <m:r>
          <w:rPr>
            <w:rFonts w:ascii="Cambria Math" w:hAnsi="Cambria Math"/>
          </w:rPr>
          <m:t>α</m:t>
        </m:r>
      </m:oMath>
      <w:r>
        <w:t xml:space="preserve"> and </w:t>
      </w:r>
      <m:oMath>
        <m:r>
          <w:rPr>
            <w:rFonts w:ascii="Cambria Math" w:hAnsi="Cambria Math"/>
          </w:rPr>
          <m:t>β</m:t>
        </m:r>
      </m:oMath>
      <w:r>
        <w:t xml:space="preserve">. S then decreases over time, while S stays relatively stable. This is because as </w:t>
      </w:r>
      <m:oMath>
        <m:r>
          <w:rPr>
            <w:rFonts w:ascii="Cambria Math" w:hAnsi="Cambria Math"/>
          </w:rPr>
          <m:t>α</m:t>
        </m:r>
      </m:oMath>
      <w:r>
        <w:t xml:space="preserve"> decreases below ~2.5, S decreases, but as </w:t>
      </w:r>
      <m:oMath>
        <m:r>
          <w:rPr>
            <w:rFonts w:ascii="Cambria Math" w:hAnsi="Cambria Math"/>
          </w:rPr>
          <m:t>β</m:t>
        </m:r>
      </m:oMath>
      <w:r>
        <w:t xml:space="preserve"> decreases, S decreases, so that a simultaneous decrease in </w:t>
      </w:r>
      <m:oMath>
        <m:r>
          <w:rPr>
            <w:rFonts w:ascii="Cambria Math" w:hAnsi="Cambria Math"/>
          </w:rPr>
          <m:t>α</m:t>
        </m:r>
      </m:oMath>
      <w:r>
        <w:t xml:space="preserve"> and </w:t>
      </w:r>
      <m:oMath>
        <m:r>
          <w:rPr>
            <w:rFonts w:ascii="Cambria Math" w:hAnsi="Cambria Math"/>
          </w:rPr>
          <m:t>β</m:t>
        </m:r>
      </m:oMath>
      <w:r>
        <w:t xml:space="preserve"> can cancel out. However, the lower alpha is below 2.5, the less influence </w:t>
      </w:r>
      <m:oMath>
        <m:r>
          <w:rPr>
            <w:rFonts w:ascii="Cambria Math" w:hAnsi="Cambria Math"/>
          </w:rPr>
          <m:t>β</m:t>
        </m:r>
      </m:oMath>
      <w:r>
        <w:t xml:space="preserve"> has on S. </w:t>
      </w:r>
    </w:p>
    <w:p w14:paraId="1AD2D2F0" w14:textId="77777777" w:rsidR="00266FBB" w:rsidRDefault="00933094">
      <w:pPr>
        <w:pStyle w:val="BodyText"/>
      </w:pPr>
      <w:r>
        <w:t xml:space="preserve">Increasing S for North East Vancouver Island is mainly due to an increase in </w:t>
      </w:r>
      <m:oMath>
        <m:r>
          <w:rPr>
            <w:rFonts w:ascii="Cambria Math" w:hAnsi="Cambria Math"/>
          </w:rPr>
          <m:t>α</m:t>
        </m:r>
      </m:oMath>
      <w:r>
        <w:t xml:space="preserve"> from &lt;1.5 to &gt;2 and then a decrease in </w:t>
      </w:r>
      <m:oMath>
        <m:r>
          <w:rPr>
            <w:rFonts w:ascii="Cambria Math" w:hAnsi="Cambria Math"/>
          </w:rPr>
          <m:t>β</m:t>
        </m:r>
      </m:oMath>
      <w:r>
        <w:t xml:space="preserve">. </w:t>
      </w:r>
      <m:oMath>
        <m:r>
          <w:rPr>
            <w:rFonts w:ascii="Cambria Math" w:hAnsi="Cambria Math"/>
          </w:rPr>
          <m:t>α</m:t>
        </m:r>
      </m:oMath>
      <w:r>
        <w:t xml:space="preserve"> for Loughborough showed modest decreases over time, and S was fairly stable. The Georgia Strait CU shows evidence of increasing </w:t>
      </w:r>
      <m:oMath>
        <m:r>
          <w:rPr>
            <w:rFonts w:ascii="Cambria Math" w:hAnsi="Cambria Math"/>
          </w:rPr>
          <m:t>α</m:t>
        </m:r>
      </m:oMath>
      <w:r>
        <w:t xml:space="preserve">, and its S estimate was fairly stable. Howe Sound-Burrard Inlet S was fairly stable, and then increased due to decreases in </w:t>
      </w:r>
      <m:oMath>
        <m:r>
          <w:rPr>
            <w:rFonts w:ascii="Cambria Math" w:hAnsi="Cambria Math"/>
          </w:rPr>
          <m:t>α</m:t>
        </m:r>
      </m:oMath>
      <w:r>
        <w:t xml:space="preserve"> and </w:t>
      </w:r>
      <m:oMath>
        <m:r>
          <w:rPr>
            <w:rFonts w:ascii="Cambria Math" w:hAnsi="Cambria Math"/>
          </w:rPr>
          <m:t>β</m:t>
        </m:r>
      </m:oMath>
      <w:r>
        <w:t>.</w:t>
      </w:r>
    </w:p>
    <w:p w14:paraId="24F30646" w14:textId="77777777" w:rsidR="00266FBB" w:rsidRDefault="00933094">
      <w:pPr>
        <w:pStyle w:val="BodyText"/>
      </w:pPr>
      <w:r>
        <w:t>Despite large uncertainties in the underlying recruitment data and stock-recruitment benchmarks, we estimated a logistic regression model based on aggregate abundances vs. CU status from abundances relative stock-recruitment benchmarks. Similar to our results for the logistic regression model based on percentile benchmarks, the model fit was poor and cannot be used as a basis for estimating LRPs (Figure 11.4).</w:t>
      </w:r>
    </w:p>
    <w:p w14:paraId="1A44710A" w14:textId="77777777" w:rsidR="00266FBB" w:rsidRDefault="00933094">
      <w:r>
        <w:rPr>
          <w:noProof/>
        </w:rPr>
        <w:drawing>
          <wp:inline distT="0" distB="0" distL="0" distR="0" wp14:anchorId="13EA94AF" wp14:editId="2956B998">
            <wp:extent cx="5486400" cy="4114800"/>
            <wp:effectExtent l="0" t="0" r="0" b="0"/>
            <wp:docPr id="55" name="Picture" descr="Figure 11.4: Logistic regression of whether escapement of all component CUs were above their S_{gen} benchmarks based on aggregate abundance, for Inside South Coast Chum SMU. Includes the 5 CUs without CU-level infilling (no Bute Inlet or Upper Knight)"/>
            <wp:cNvGraphicFramePr/>
            <a:graphic xmlns:a="http://schemas.openxmlformats.org/drawingml/2006/main">
              <a:graphicData uri="http://schemas.openxmlformats.org/drawingml/2006/picture">
                <pic:pic xmlns:pic="http://schemas.openxmlformats.org/drawingml/2006/picture">
                  <pic:nvPicPr>
                    <pic:cNvPr id="0" name="Picture" descr="figure/chum-logistic-sgen.pdf"/>
                    <pic:cNvPicPr>
                      <a:picLocks noChangeAspect="1" noChangeArrowheads="1"/>
                    </pic:cNvPicPr>
                  </pic:nvPicPr>
                  <pic:blipFill>
                    <a:blip r:embed="rId70"/>
                    <a:stretch>
                      <a:fillRect/>
                    </a:stretch>
                  </pic:blipFill>
                  <pic:spPr bwMode="auto">
                    <a:xfrm>
                      <a:off x="0" y="0"/>
                      <a:ext cx="5486400" cy="4114800"/>
                    </a:xfrm>
                    <a:prstGeom prst="rect">
                      <a:avLst/>
                    </a:prstGeom>
                    <a:noFill/>
                    <a:ln w="9525">
                      <a:noFill/>
                      <a:headEnd/>
                      <a:tailEnd/>
                    </a:ln>
                  </pic:spPr>
                </pic:pic>
              </a:graphicData>
            </a:graphic>
          </wp:inline>
        </w:drawing>
      </w:r>
    </w:p>
    <w:p w14:paraId="4EB15CA8" w14:textId="77777777" w:rsidR="00266FBB" w:rsidRDefault="00933094">
      <w:r>
        <w:t xml:space="preserve">Figure 11.4: Logistic regression of whether escapement of all component CUs were above their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benchmarks based on aggregate abundance, for Inside South Coast Chum SMU. Includes the 5 CUs without CU-level infilling (no Bute Inlet or Upper Knight)</w:t>
      </w:r>
    </w:p>
    <w:p w14:paraId="053C7293" w14:textId="77777777" w:rsidR="00266FBB" w:rsidRDefault="00933094">
      <w:pPr>
        <w:pStyle w:val="BodyText"/>
      </w:pPr>
      <w:r>
        <w:t>We further evaluated status based on percentile-based benchmarks retrospectively, where status was evaluated annually based on benchmarks estimated from data prior to that year (Figure 11.5).</w:t>
      </w:r>
    </w:p>
    <w:p w14:paraId="7B042733" w14:textId="77777777" w:rsidR="00266FBB" w:rsidRDefault="00933094">
      <w:r>
        <w:rPr>
          <w:noProof/>
        </w:rPr>
        <w:lastRenderedPageBreak/>
        <w:drawing>
          <wp:inline distT="0" distB="0" distL="0" distR="0" wp14:anchorId="7F1AC2A6" wp14:editId="40AA509E">
            <wp:extent cx="5486400" cy="5486400"/>
            <wp:effectExtent l="0" t="0" r="0" b="0"/>
            <wp:docPr id="56" name="Picture" descr="Figure 11.5: Escapement with 25th and 50th percentile benchmarks shown by grey and black dotted lines, respectively. Benchmarks are calculated using escapements up to the given year. Values following the CU names indicate the appropriate percentile benchmark. Green and red points indicate status above or below benchmark, respectively. Transparent points are years with CU-level infilling."/>
            <wp:cNvGraphicFramePr/>
            <a:graphic xmlns:a="http://schemas.openxmlformats.org/drawingml/2006/main">
              <a:graphicData uri="http://schemas.openxmlformats.org/drawingml/2006/picture">
                <pic:pic xmlns:pic="http://schemas.openxmlformats.org/drawingml/2006/picture">
                  <pic:nvPicPr>
                    <pic:cNvPr id="0" name="Picture" descr="figure/chum-perc-retro.png"/>
                    <pic:cNvPicPr>
                      <a:picLocks noChangeAspect="1" noChangeArrowheads="1"/>
                    </pic:cNvPicPr>
                  </pic:nvPicPr>
                  <pic:blipFill>
                    <a:blip r:embed="rId71"/>
                    <a:stretch>
                      <a:fillRect/>
                    </a:stretch>
                  </pic:blipFill>
                  <pic:spPr bwMode="auto">
                    <a:xfrm>
                      <a:off x="0" y="0"/>
                      <a:ext cx="5486400" cy="5486400"/>
                    </a:xfrm>
                    <a:prstGeom prst="rect">
                      <a:avLst/>
                    </a:prstGeom>
                    <a:noFill/>
                    <a:ln w="9525">
                      <a:noFill/>
                      <a:headEnd/>
                      <a:tailEnd/>
                    </a:ln>
                  </pic:spPr>
                </pic:pic>
              </a:graphicData>
            </a:graphic>
          </wp:inline>
        </w:drawing>
      </w:r>
    </w:p>
    <w:p w14:paraId="6960B966" w14:textId="77777777" w:rsidR="00266FBB" w:rsidRDefault="00933094">
      <w:r>
        <w:t>Figure 11.5: Escapement with 25th and 50th percentile benchmarks shown by grey and black dotted lines, respectively. Benchmarks are calculated using escapements up to the given year. Values following the CU names indicate the appropriate percentile benchmark. Green and red points indicate status above or below benchmark, respectively. Transparent points are years with CU-level infilling.</w:t>
      </w:r>
    </w:p>
    <w:p w14:paraId="3EB57138" w14:textId="77777777" w:rsidR="00266FBB" w:rsidRDefault="00933094">
      <w:bookmarkStart w:id="623" w:name="ref-ahmadDiagnosticResidualOutliers2011"/>
      <w:bookmarkStart w:id="624" w:name="refs"/>
      <w:r>
        <w:t>Ahmad, S. 2011. Diagnostic for residual outliers using deviance component in binary logistic regression. World Applied Sciences Journal 14(8): 1125–1130.</w:t>
      </w:r>
    </w:p>
    <w:p w14:paraId="51C55226" w14:textId="77777777" w:rsidR="00266FBB" w:rsidRDefault="00933094">
      <w:bookmarkStart w:id="625" w:name="ref-arbeiderInteriorFraserCoho2020"/>
      <w:bookmarkEnd w:id="623"/>
      <w:r>
        <w:t>Arbeider, M., Ritchie, L., Braun, D., Jenewein, B., Rickards, K., Dionne, K., Holt, C., Labelle, M., Nicklin, P., Mozin, P., Grant, P., Parken, C., and Bailey, R. 2020. Interior Fraser Coho Salmon Recovery Potential Assessment. Canadian Science Advisory Secretariat Research Document 2020/025: xi + 222p.</w:t>
      </w:r>
    </w:p>
    <w:p w14:paraId="19ED6FB9" w14:textId="77777777" w:rsidR="00266FBB" w:rsidRDefault="00933094">
      <w:bookmarkStart w:id="626" w:name="ref-brennanShiftingHabitatMosaics2019"/>
      <w:bookmarkEnd w:id="625"/>
      <w:r>
        <w:t>Brennan, S.R., Schindler, D.E., Cline, T.J., Walsworth, T.E., Buck, G., and Fernandez, D.P. 2019. Shifting habitat mosaics and fish production across river basins. Science 364(6442): 783–786. American Association for the Advancement of Science.</w:t>
      </w:r>
    </w:p>
    <w:p w14:paraId="44E3BF9C" w14:textId="77777777" w:rsidR="00266FBB" w:rsidRDefault="00933094">
      <w:bookmarkStart w:id="627" w:name="ref-brown2020SummaryAbundance2020"/>
      <w:bookmarkEnd w:id="626"/>
      <w:r>
        <w:lastRenderedPageBreak/>
        <w:t>Brown, G.S., Thiess, M.E., Wor, C., Holt, C.A., Patten, B., Bailey, R.E., Parken, C.K., Baillie, S.J., Candy, J.R., Willis, D.M., Hertz, E., Connors, B., and Pestal, G.P. 2020. 2020 Summary of Abundance Data for Chinook Salmon (</w:t>
      </w:r>
      <w:r>
        <w:rPr>
          <w:i/>
        </w:rPr>
        <w:t>Oncorhynchus</w:t>
      </w:r>
      <w:r>
        <w:t xml:space="preserve"> </w:t>
      </w:r>
      <w:r>
        <w:rPr>
          <w:i/>
        </w:rPr>
        <w:t>Tshawytscha</w:t>
      </w:r>
      <w:r>
        <w:t>) in Southern British Columbia, Canada.</w:t>
      </w:r>
    </w:p>
    <w:p w14:paraId="703A8E5F" w14:textId="77777777" w:rsidR="00266FBB" w:rsidRDefault="00933094">
      <w:bookmarkStart w:id="628" w:name="ref-dfoCanadaPolicyConservation2005a"/>
      <w:bookmarkEnd w:id="627"/>
      <w:r>
        <w:t>Canada’s Policy for Conservation of Wild Pacific Salmon. 2005. Fisheries and Oceans Canada, Vancouver.</w:t>
      </w:r>
    </w:p>
    <w:p w14:paraId="1174D664" w14:textId="77777777" w:rsidR="00266FBB" w:rsidRDefault="00933094">
      <w:bookmarkStart w:id="629" w:name="Xac6a400d07a0b275e3bfcc6c352975dadf1eddd"/>
      <w:bookmarkEnd w:id="628"/>
      <w:r>
        <w:t>Clark, R.A., Eggers, D.M., Munro, A.R., Fleischman, S.J., Bue, B.G., and Hasbrouck, J.J. 2014. An Evaluation of the Percentile Approach for Establishing Sustainable Escapement Goals in Lieu of Stock Productivity Information. Alaska Department of Fish and Game.</w:t>
      </w:r>
    </w:p>
    <w:p w14:paraId="4A5161D1" w14:textId="77777777" w:rsidR="00266FBB" w:rsidRDefault="00933094">
      <w:bookmarkStart w:id="630" w:name="ref-cosewicCOSEWICAssessmentStatus2016"/>
      <w:bookmarkEnd w:id="629"/>
      <w:r>
        <w:t>COSEWIC. 2016. COSEWIC assessment and status report on the Coho Salmon (</w:t>
      </w:r>
      <w:r>
        <w:rPr>
          <w:i/>
        </w:rPr>
        <w:t>Oncorhynchus</w:t>
      </w:r>
      <w:r>
        <w:t xml:space="preserve"> </w:t>
      </w:r>
      <w:r>
        <w:rPr>
          <w:i/>
        </w:rPr>
        <w:t>Kisutch</w:t>
      </w:r>
      <w:r>
        <w:t>), Interior Fraser population, in Canada. Committee on the Status of Endangered Wildlife in Canada. Ottawa: xi + 50 p.</w:t>
      </w:r>
    </w:p>
    <w:p w14:paraId="2F225E34" w14:textId="77777777" w:rsidR="00266FBB" w:rsidRDefault="00933094">
      <w:bookmarkStart w:id="631" w:name="ref-cosewicCOSEWICAssessmentStatus2020"/>
      <w:bookmarkEnd w:id="630"/>
      <w:r>
        <w:t>COSEWIC. 2020. COSEWIC assessment and status report on the chinook salmon, Oncorhynchus tshawytscha, designatable units in Southern British Columbia (part two designatable units with high levels of artificial releases in the last 12 years), in Canada. Environment and Climate Change Canada.</w:t>
      </w:r>
    </w:p>
    <w:p w14:paraId="5484AB1C" w14:textId="77777777" w:rsidR="00266FBB" w:rsidRDefault="00933094">
      <w:bookmarkStart w:id="632" w:name="ref-coxCandidateLimitReference2019"/>
      <w:bookmarkEnd w:id="631"/>
      <w:r>
        <w:t>Cox, S.P., Benson, A.J., Cleary, J.S., and Taylor, N.G. 2019. Candidate Limit Reference Points as a Basis for Choosing Among Alternative Harvest Control Rules for Pacific Herring (Clupea pallasii) in British Columbia. Canadian Science Advisory Secretariat Research Document 2019/050: viii + 47 p.</w:t>
      </w:r>
    </w:p>
    <w:p w14:paraId="00A5302F" w14:textId="77777777" w:rsidR="00266FBB" w:rsidRDefault="00933094">
      <w:bookmarkStart w:id="633" w:name="ref-davisEffectsVariabilitySynchrony2021"/>
      <w:bookmarkEnd w:id="632"/>
      <w:r>
        <w:t>Davis, B.M., and Schindler, D.E. 2021. Effects of variability and synchrony in assessing contributions of individual streams to habitat portfolios of river basins. Ecological Indicators 124: 107427.</w:t>
      </w:r>
    </w:p>
    <w:p w14:paraId="5C363AD6" w14:textId="77777777" w:rsidR="00266FBB" w:rsidRDefault="00933094">
      <w:bookmarkStart w:id="634" w:name="ref-debertinMarineGrowthPatterns2017"/>
      <w:bookmarkEnd w:id="633"/>
      <w:r>
        <w:t>Debertin, A.J., Irvine, J.R., Holt, C.A., Oka, G., and Trudel, M. 2017. Marine growth patterns of southern British Columbia chum salmon explained by interactions between density-dependent competition and changing climate. Canadian Journal of Fisheries and Aquatic Sciences 74(7): 1077–1087.</w:t>
      </w:r>
    </w:p>
    <w:p w14:paraId="277C13B0" w14:textId="77777777" w:rsidR="00266FBB" w:rsidRDefault="00933094">
      <w:bookmarkStart w:id="635" w:name="ref-deckerAssessmentInteriorFraser2014"/>
      <w:bookmarkEnd w:id="634"/>
      <w:r>
        <w:t>Decker, A.S., Hawkshaw, M.A., Patten, B.A., Sawada, J., and Jantz, A.L. 2014. Assessment of the Interior Fraser Coho Salmon (</w:t>
      </w:r>
      <w:r>
        <w:rPr>
          <w:i/>
        </w:rPr>
        <w:t>Oncorhynchus</w:t>
      </w:r>
      <w:r>
        <w:t xml:space="preserve"> </w:t>
      </w:r>
      <w:r>
        <w:rPr>
          <w:i/>
        </w:rPr>
        <w:t>Kisutch</w:t>
      </w:r>
      <w:r>
        <w:t>) Management Unit Relative to the 2006 Conservation Strategy Recovery Objectives. Canadian Science Advisory Secretariat Research Document 2014/086: xi + 64 p.</w:t>
      </w:r>
    </w:p>
    <w:p w14:paraId="5E0C141D" w14:textId="77777777" w:rsidR="00266FBB" w:rsidRDefault="00933094">
      <w:bookmarkStart w:id="636" w:name="ref-dfoAssessmentWestCoast2012a"/>
      <w:bookmarkEnd w:id="635"/>
      <w:r>
        <w:t>DFO. 2012. Assessment of West Coast Vancouver Island Chinook and 2010 forecast. DFO Can. Sci. Advis. Sec. Sci. Advis. Rep.</w:t>
      </w:r>
    </w:p>
    <w:p w14:paraId="106C79D3" w14:textId="77777777" w:rsidR="00266FBB" w:rsidRDefault="00933094">
      <w:bookmarkStart w:id="637" w:name="ref-dfoWestCoastVancouver2014"/>
      <w:bookmarkEnd w:id="636"/>
      <w:r>
        <w:t>DFO. 2014. West Coast Vancouver Island Chinook Salmon Escapement Estimation and Stock Aggregation Procedures.</w:t>
      </w:r>
    </w:p>
    <w:p w14:paraId="2C8A4C99" w14:textId="77777777" w:rsidR="00266FBB" w:rsidRDefault="00933094">
      <w:bookmarkStart w:id="638" w:name="ref-dfoWildSalmonPolicy2015"/>
      <w:bookmarkEnd w:id="637"/>
      <w:r>
        <w:t>DFO. 2015. Wild salmon policy biological status assessment for conservation units of interior Fraser River Coho Salmon (</w:t>
      </w:r>
      <w:r>
        <w:rPr>
          <w:i/>
        </w:rPr>
        <w:t>Oncorhynchus</w:t>
      </w:r>
      <w:r>
        <w:t xml:space="preserve"> </w:t>
      </w:r>
      <w:r>
        <w:rPr>
          <w:i/>
        </w:rPr>
        <w:t>Kisutch</w:t>
      </w:r>
      <w:r>
        <w:t>). DFO Canadian Science Advisory Secretariat Science Advisory Report 2015/022: 12.</w:t>
      </w:r>
    </w:p>
    <w:p w14:paraId="50A96538" w14:textId="77777777" w:rsidR="00266FBB" w:rsidRDefault="00933094">
      <w:bookmarkStart w:id="639" w:name="ref-dfoIntegratedBiologicalStatus2016"/>
      <w:bookmarkEnd w:id="638"/>
      <w:r>
        <w:t>DFO. 2016. Integrated Biological Status of Southern British Columbia Chinook Salmon (</w:t>
      </w:r>
      <w:r>
        <w:rPr>
          <w:i/>
        </w:rPr>
        <w:t>Oncorhynchus</w:t>
      </w:r>
      <w:r>
        <w:t xml:space="preserve"> </w:t>
      </w:r>
      <w:r>
        <w:rPr>
          <w:i/>
        </w:rPr>
        <w:t>Tshawytscha</w:t>
      </w:r>
      <w:r>
        <w:t>) under the Wild Salmon Policy. DFO Can. Sci. Advis. Sec. Sci. Advis. Rep.</w:t>
      </w:r>
    </w:p>
    <w:p w14:paraId="0D9CF4CE" w14:textId="77777777" w:rsidR="00266FBB" w:rsidRDefault="00933094">
      <w:bookmarkStart w:id="640" w:name="ref-dfo2017FraserSockeye2018"/>
      <w:bookmarkEnd w:id="639"/>
      <w:r>
        <w:t>DFO. 2018. The 2017 Fraser Sockeye Salmon (</w:t>
      </w:r>
      <w:r>
        <w:rPr>
          <w:i/>
        </w:rPr>
        <w:t>Oncorhynchus</w:t>
      </w:r>
      <w:r>
        <w:t xml:space="preserve"> </w:t>
      </w:r>
      <w:r>
        <w:rPr>
          <w:i/>
        </w:rPr>
        <w:t>Nerka</w:t>
      </w:r>
      <w:r>
        <w:t>) integrated biological status re-assessment under the Wild Salmon Policy. DFO Can. Sci. Advis. Sec. Sci. Advis. Rep.</w:t>
      </w:r>
    </w:p>
    <w:p w14:paraId="5968460C" w14:textId="77777777" w:rsidR="00266FBB" w:rsidRDefault="00933094">
      <w:bookmarkStart w:id="641" w:name="ref-dfoIntegratedFisheriesManagement2021"/>
      <w:bookmarkEnd w:id="640"/>
      <w:r>
        <w:lastRenderedPageBreak/>
        <w:t>DFO. 2021a. Integrated Fisheries Management Plan June 1, 2021 - May 31, 2022, Salmon Southern BC.</w:t>
      </w:r>
    </w:p>
    <w:p w14:paraId="10541194" w14:textId="77777777" w:rsidR="00266FBB" w:rsidRDefault="00933094">
      <w:bookmarkStart w:id="642" w:name="ref-dfoWCVISalmonBulletin2021"/>
      <w:bookmarkEnd w:id="641"/>
      <w:r>
        <w:t>DFO. 2021b. WCVI Salmon Bulletin 2021, WCVI Chinook Terminal Forecast.</w:t>
      </w:r>
    </w:p>
    <w:p w14:paraId="04331EBB" w14:textId="77777777" w:rsidR="00266FBB" w:rsidRDefault="00933094">
      <w:bookmarkStart w:id="643" w:name="Xee5aefe506a3b4bbe294c3b13c8d4c6eb7b6c07"/>
      <w:bookmarkEnd w:id="642"/>
      <w:r>
        <w:t>DFO. 2009, March. A fishery decision-making framework incorporating the precautionary approach. https://www.dfo-mpo.gc.ca/reports-rapports/regs/sff-cpd/precaution-eng.htm.</w:t>
      </w:r>
    </w:p>
    <w:p w14:paraId="382E95BF" w14:textId="77777777" w:rsidR="00266FBB" w:rsidRDefault="00933094">
      <w:bookmarkStart w:id="644" w:name="Xc8c801090eece47d36c210b0f884bb29b5b3d3c"/>
      <w:bookmarkEnd w:id="643"/>
      <w:r>
        <w:t>Dobson, A., and Barnett, A.G. 2018. An introduction to generalized linear models. CRC press.</w:t>
      </w:r>
    </w:p>
    <w:p w14:paraId="6E33817F" w14:textId="77777777" w:rsidR="00266FBB" w:rsidRDefault="00933094">
      <w:bookmarkStart w:id="645" w:name="ref-forrestAssessmentPacificCod2020"/>
      <w:bookmarkEnd w:id="644"/>
      <w:r>
        <w:t>Forrest, R.E., Anderson, S.C., Gr, in, J., C., and Starr, P.J. 2020. Assessment of Pacific Cod (Gadus macrocephalus) for Hecate Strait and Queen Charlotte Sound (Area 5ABCD), and West Coast Vancouver Island (Area 3CD) in 2018. Canadian Science Advisory Secretariat Research Document 2020/070: v + 215 p.</w:t>
      </w:r>
    </w:p>
    <w:p w14:paraId="48FBDF6B" w14:textId="77777777" w:rsidR="00266FBB" w:rsidRDefault="00933094">
      <w:bookmarkStart w:id="646" w:name="ref-foxAppliedRegressionAnalysis2016"/>
      <w:bookmarkEnd w:id="645"/>
      <w:r>
        <w:t xml:space="preserve">Fox, J. 2016. Applied Regression Analysis and Generalized Linear Models. </w:t>
      </w:r>
      <w:r>
        <w:rPr>
          <w:i/>
        </w:rPr>
        <w:t>In</w:t>
      </w:r>
      <w:r>
        <w:t xml:space="preserve"> Third. Sage Publications Inc.</w:t>
      </w:r>
    </w:p>
    <w:p w14:paraId="01B6F680" w14:textId="77777777" w:rsidR="00266FBB" w:rsidRDefault="00933094">
      <w:bookmarkStart w:id="647" w:name="ref-frameGuidanceNoteLead2010"/>
      <w:bookmarkEnd w:id="646"/>
      <w:r>
        <w:t>Frame, D.J., Held, H., Kriegler, E., Mach, K.J., Matschoss, P.R., Plattner, G.-K., Zwiers, F.W., and Matschoss, P.R. 2010. Guidance Note for Lead Authors of the IPCC Fifth Assessment Report on Consistent Treatment of Uncertainties.: 7.</w:t>
      </w:r>
    </w:p>
    <w:p w14:paraId="631B2BD1" w14:textId="77777777" w:rsidR="00266FBB" w:rsidRDefault="00933094">
      <w:bookmarkStart w:id="648" w:name="X05d0642f7bbce859a84f3071e0897945c1c2212"/>
      <w:bookmarkEnd w:id="647"/>
      <w:r>
        <w:t>Freshwater, C., Holt, K.R., Huang, A.-M., and Holt, C.A. 2020. Benefits and limitations of increasing the stock-selectivity of Pacific salmon fisheries. Fisheries Research 226: 105509.</w:t>
      </w:r>
    </w:p>
    <w:p w14:paraId="246CEE49" w14:textId="77777777" w:rsidR="00266FBB" w:rsidRDefault="00933094">
      <w:bookmarkStart w:id="649" w:name="ref-godboutStockStatusWild2004"/>
      <w:bookmarkEnd w:id="648"/>
      <w:r>
        <w:t>Godbout, L., Irvine, J.R., Bailey, D., Van Will, P., and McConnell, C. 2004. Stock Status of Wild Chum Salmon (</w:t>
      </w:r>
      <w:r>
        <w:rPr>
          <w:i/>
        </w:rPr>
        <w:t>Oncorhynchus</w:t>
      </w:r>
      <w:r>
        <w:t xml:space="preserve"> </w:t>
      </w:r>
      <w:r>
        <w:rPr>
          <w:i/>
        </w:rPr>
        <w:t>Keta</w:t>
      </w:r>
      <w:r>
        <w:t xml:space="preserve"> </w:t>
      </w:r>
      <w:r>
        <w:rPr>
          <w:i/>
        </w:rPr>
        <w:t>Walbaum</w:t>
      </w:r>
      <w:r>
        <w:t>) Returning to British Columbia’s Central Coast and Johnstone and Georgia Straits (excluding the Fraser River). Fisheries and Oceans Canada.</w:t>
      </w:r>
    </w:p>
    <w:p w14:paraId="01FE2C95" w14:textId="77777777" w:rsidR="00266FBB" w:rsidRDefault="00933094">
      <w:bookmarkStart w:id="650" w:name="ref-grant2017FraserSockeye2020"/>
      <w:bookmarkEnd w:id="649"/>
      <w:r>
        <w:t>Grant, S.C.H., Holt, C.A., Pestal, G., Davis, B.M., and MacDonald, B.L. 2020. The 2017 Fraser Sockeye Salmon (Oncorhynchus nerka) Integrated Biological Status Re-Assessments Under the Wild Salmon Policy Using Standardized Metrics and Expert Judgment.: 218.</w:t>
      </w:r>
    </w:p>
    <w:p w14:paraId="0F00FD3D" w14:textId="77777777" w:rsidR="00266FBB" w:rsidRDefault="00933094">
      <w:bookmarkStart w:id="651" w:name="ref-hilbornBritishColumbiaChum2012a"/>
      <w:bookmarkEnd w:id="650"/>
      <w:r>
        <w:t>Hilborn, R., Schmidt, D., English, K., and Devitt, S. 2012. British Columbia Chum Salmon (</w:t>
      </w:r>
      <w:r>
        <w:rPr>
          <w:i/>
        </w:rPr>
        <w:t>Oncorhynchus</w:t>
      </w:r>
      <w:r>
        <w:t xml:space="preserve"> </w:t>
      </w:r>
      <w:r>
        <w:rPr>
          <w:i/>
        </w:rPr>
        <w:t>Keta</w:t>
      </w:r>
      <w:r>
        <w:t>) Fisheries: British Columbia Coastal and Adjacent Canadian Pacific EEZ Waters, Final Certification Report. Submitted to Canadian Pacific Sustainable Fisheries Society.</w:t>
      </w:r>
    </w:p>
    <w:p w14:paraId="33FFCDFA" w14:textId="77777777" w:rsidR="00266FBB" w:rsidRDefault="00933094">
      <w:bookmarkStart w:id="652" w:name="ref-holtIndicatorsStatusBenchmarks2009a"/>
      <w:bookmarkEnd w:id="651"/>
      <w:r>
        <w:t>Holt, C.A., Cass, A., Holtby, B., and Riddell, B. 2009. Indicators of Status and Benchmarks for Conservation Units in Canada’s Wild Salmon Policy.: 82.</w:t>
      </w:r>
    </w:p>
    <w:p w14:paraId="778DBEDE" w14:textId="77777777" w:rsidR="00266FBB" w:rsidRDefault="00933094">
      <w:bookmarkStart w:id="653" w:name="ref-holtCautionsUsingPercentilebased2015"/>
      <w:bookmarkEnd w:id="652"/>
      <w:r>
        <w:t>Holt, C.A., and Folkes, M.J.P. 2015. Cautions on using percentile-based benchmarks of status for data-limited populations of Pacific salmon under persistent trends in productivity and uncertain outcomes from harvest management. Fisheries Research 171: 188–200.</w:t>
      </w:r>
    </w:p>
    <w:p w14:paraId="13E03CB1" w14:textId="77777777" w:rsidR="00266FBB" w:rsidRDefault="00933094">
      <w:bookmarkStart w:id="654" w:name="ref-holtQuantitativeToolEvaluating2020"/>
      <w:bookmarkEnd w:id="653"/>
      <w:r>
        <w:t>Holt, C.A., Freshwater, C., Holt, K.R., and Huang, A.M. 2020. A quantitative tool for evaluating rebuilding plans for Pacific salmon.</w:t>
      </w:r>
    </w:p>
    <w:p w14:paraId="1C851776" w14:textId="77777777" w:rsidR="00266FBB" w:rsidRDefault="00933094">
      <w:bookmarkStart w:id="655" w:name="X3b081672c1abb3cf386e8d680f27c38edd8b66f"/>
      <w:bookmarkEnd w:id="654"/>
      <w:r>
        <w:t>Holt, C., Davis, B., Dobson, D., Godbout, L., Luedke, W., Tadey, J., and Van Will, P. 2018. Evaluating Benchmarks of Biological Status for Data-limited Conservation Units of Pacific Salmon, Focusing on Chum Salmon in Southern BC. DFO Can. Sci. Advis. Sec. Res. Doc. 2018/011: ix + 77.</w:t>
      </w:r>
    </w:p>
    <w:p w14:paraId="38E1D672" w14:textId="77777777" w:rsidR="00266FBB" w:rsidRDefault="00933094">
      <w:bookmarkStart w:id="656" w:name="ref-holtbyConservationUnitsPacific2007"/>
      <w:bookmarkEnd w:id="655"/>
      <w:r>
        <w:t>Holtby, L.B., and Ciruna, K.A. 2007. Conservation Units for Pacific Salmon under the Wild Salmon Policy. Research Document, Fisheries and Oceans Canada.</w:t>
      </w:r>
    </w:p>
    <w:p w14:paraId="4AEC9F51" w14:textId="77777777" w:rsidR="00266FBB" w:rsidRDefault="00933094">
      <w:bookmarkStart w:id="657" w:name="ref-ifcrtConservationStrategyCoho2006"/>
      <w:bookmarkEnd w:id="656"/>
      <w:r>
        <w:t>IFCRT. 2006. Conservation strategy for Coho Salmon (Oncorhynchus kisutch), interior Fraser River populations. Interior Fraser Coho Recovery Team, Fisheries and Oceans Canada.</w:t>
      </w:r>
    </w:p>
    <w:p w14:paraId="72A8C056" w14:textId="77777777" w:rsidR="00266FBB" w:rsidRDefault="00933094">
      <w:bookmarkStart w:id="658" w:name="ref-kellValidationStockAssessment2021"/>
      <w:bookmarkEnd w:id="657"/>
      <w:r>
        <w:lastRenderedPageBreak/>
        <w:t>Kell, L.T., Sharma, R., Kitakado, T., Winker, H., Mosqueira, I., Cardinale, M., and Fu, D. 2021. Validation of stock assessment methods: Is it me or my model talking? ICES Journal of Marine Science 78(6): 2244–2255.</w:t>
      </w:r>
    </w:p>
    <w:p w14:paraId="4EE7A23F" w14:textId="77777777" w:rsidR="00266FBB" w:rsidRDefault="00933094">
      <w:bookmarkStart w:id="659" w:name="X48d76e42f3bfb5bffa7f7b73f62fa3cf22421ca"/>
      <w:bookmarkEnd w:id="658"/>
      <w:r>
        <w:t>Korman, J., Sawada, J., and Bradford, M.J. 2019. Evaluation framework for assessing potential Pacific Salmon Commission reference points for population status and associated allowable exploitation rates for Strait of Georgia and Fraser River Coho Salmon Management Units. Canadian Science Advisory Secretariat Research Document 2019/001: vii + 88p.</w:t>
      </w:r>
    </w:p>
    <w:p w14:paraId="2748203B" w14:textId="77777777" w:rsidR="00266FBB" w:rsidRDefault="00933094">
      <w:bookmarkStart w:id="660" w:name="X9fda6dcb8957dc3010b781e0e341d7ffc02749b"/>
      <w:bookmarkEnd w:id="659"/>
      <w:r>
        <w:t xml:space="preserve">Kristensen, K., Nielsen, A., Berg, C.W., Skaug, H., and Bell, B.M. 2016. </w:t>
      </w:r>
      <w:r>
        <w:rPr>
          <w:b/>
        </w:rPr>
        <w:t>TMB</w:t>
      </w:r>
      <w:r>
        <w:t xml:space="preserve"> : Automatic Differentiation and Laplace Approximation. Journal of Statistical Software 70(5).</w:t>
      </w:r>
    </w:p>
    <w:p w14:paraId="15094D01" w14:textId="77777777" w:rsidR="00266FBB" w:rsidRDefault="00933094">
      <w:bookmarkStart w:id="661" w:name="ref-liermannUsingAccessibleWatershed2010"/>
      <w:bookmarkEnd w:id="660"/>
      <w:r>
        <w:t>Liermann, M.C., Sharma, R., and Parken, C.K. 2010. Using accessible watershed size to predict management parameters for Chinook salmon, (</w:t>
      </w:r>
      <w:r>
        <w:rPr>
          <w:i/>
        </w:rPr>
        <w:t>Oncorhynchus</w:t>
      </w:r>
      <w:r>
        <w:t xml:space="preserve"> tshawytscha), populations with little or no spawner-recruit data: A Bayesian hierarchical modelling approach. Fisheries Management and Ecology 17(1): 40–51.</w:t>
      </w:r>
    </w:p>
    <w:p w14:paraId="20DBE37A" w14:textId="77777777" w:rsidR="00266FBB" w:rsidRDefault="00933094">
      <w:bookmarkStart w:id="662" w:name="ref-litzCompetitionOddyearPink2021a"/>
      <w:bookmarkEnd w:id="661"/>
      <w:r>
        <w:t>Litz, M., Agha, M., Dufault, A., Claiborne, A., Losee, J., and Anderson, A. 2021. Competition with odd-year pink salmon in the ocean affects natural populations of chum salmon from Washington. Marine Ecology Progress Series 663: 179–195.</w:t>
      </w:r>
    </w:p>
    <w:p w14:paraId="2EB27711" w14:textId="77777777" w:rsidR="00266FBB" w:rsidRDefault="00933094">
      <w:bookmarkStart w:id="663" w:name="ref-mastrandreaGuidanceNoteLead2010"/>
      <w:bookmarkEnd w:id="662"/>
      <w:r>
        <w:t>Mastrandrea, M.D., Field, C.B., Stocker, T.F., Edenhofer, O., Ebi, K.L., Frame, D.J., Held, H., Kriegler, E., Mach, K.J., Matschoss, P.R., Plattner, G.K., Yohe, G.W., and Zwiers, F.W. 2010. Guidance Note for Lead Authors of the IPCC Fifth Assessment Report on Consistent Treatment of Uncertainties. Intergovernmental Panel on Climate Change (IPCC).</w:t>
      </w:r>
    </w:p>
    <w:p w14:paraId="0F8EA66A" w14:textId="77777777" w:rsidR="00266FBB" w:rsidRDefault="00933094">
      <w:bookmarkStart w:id="664" w:name="ref-mckinleyReviewSalmonEscapement2020"/>
      <w:bookmarkEnd w:id="663"/>
      <w:r>
        <w:t>McKinley, T.R., DeCovich, N., Erickson, J.W., Hamazaki, T., Begich, R., and Vincent, T. 2020. Review of salmon escapement goals in Upper Cook Inlet, Alaska, 2019. Alaska Department of Fish and Game, Anchorage.</w:t>
      </w:r>
    </w:p>
    <w:p w14:paraId="6E92DED0" w14:textId="77777777" w:rsidR="00266FBB" w:rsidRDefault="00933094">
      <w:bookmarkStart w:id="665" w:name="ref-mooreConservationRisksPortfolio2021"/>
      <w:bookmarkEnd w:id="664"/>
      <w:r>
        <w:t>Moore, J.W., Connors, B.M., and Hodgson, E.E. 2021. Conservation risks and portfolio effects in mixed-stock fisheries. Fish and Fisheries: faf.12567.</w:t>
      </w:r>
    </w:p>
    <w:p w14:paraId="137AB525" w14:textId="77777777" w:rsidR="00266FBB" w:rsidRDefault="00933094">
      <w:bookmarkStart w:id="666" w:name="ref-ohlbergerBayesianLifecycleModel2019"/>
      <w:bookmarkEnd w:id="665"/>
      <w:r>
        <w:t>Ohlberger, J., Brenkman, S.J., Crain, P., Pess, G.R., Duda, J.J., Buehrens, T.W., Quinn, T.P., and Hilborn, R. 2019. A Bayesian life-cycle model to estimate escapement at maximum sustained yield in salmon based on limited information. Canadian Journal of Fisheries and Aquatic Sciences 76(2): 299–307.</w:t>
      </w:r>
    </w:p>
    <w:p w14:paraId="65840F5A" w14:textId="77777777" w:rsidR="00266FBB" w:rsidRDefault="00933094">
      <w:bookmarkStart w:id="667" w:name="ref-olmosEvidenceSpatialCoherence2019"/>
      <w:bookmarkEnd w:id="666"/>
      <w:r>
        <w:t>Olmos, M., Massiot-Granier, F., Prévost, E., Chaput, G., Bradbury, I.R., Nevoux, M., and Rivot, E. 2019. Evidence for spatial coherence in time trends of marine life history traits of Atlantic salmon in the North Atlantic. Fish and Fisheries 20(2): 322–342.</w:t>
      </w:r>
    </w:p>
    <w:p w14:paraId="164DD168" w14:textId="77777777" w:rsidR="00266FBB" w:rsidRDefault="00933094">
      <w:bookmarkStart w:id="668" w:name="X5218ec78ba748a12870cc411ab0089176195db6"/>
      <w:bookmarkEnd w:id="667"/>
      <w:r>
        <w:t>Pacific Salmon Foundation, 2021. Pacific Salmon Explorer. https://salmonexplorer.ca/#!/vancouver-island-mainland-inlets/chum.</w:t>
      </w:r>
    </w:p>
    <w:p w14:paraId="426730DD" w14:textId="77777777" w:rsidR="00266FBB" w:rsidRDefault="00933094">
      <w:bookmarkStart w:id="669" w:name="Xa50ddd5116e80abdcf5cfb9a25187a8dc0c8bbb"/>
      <w:bookmarkEnd w:id="668"/>
      <w:r>
        <w:t>Parken, C.K., McNicol, R.E., and Irvine, J.R. 2006. Habitat-based methods to estimate escapement goals for data limited Chinook salmon stocks in British Columbia, 2004. DFO Can. Sci. Advis. Sec. Res. Doc.</w:t>
      </w:r>
    </w:p>
    <w:p w14:paraId="0BCA5CF7" w14:textId="77777777" w:rsidR="00266FBB" w:rsidRDefault="00933094">
      <w:bookmarkStart w:id="670" w:name="X00a2e30211fd2baae45be7c04811681f0264f16"/>
      <w:bookmarkEnd w:id="669"/>
      <w:r>
        <w:t>Peacock, S.J., Hertz, E., Holt, C.A., Connors, B., Freshwater, C., and Connors, K. 2020. Evaluating the consequences of common assumptions in run reconstructions on Pacific salmon biological status assessments. 77: 17.</w:t>
      </w:r>
    </w:p>
    <w:p w14:paraId="6D5D1890" w14:textId="77777777" w:rsidR="00266FBB" w:rsidRDefault="00933094">
      <w:bookmarkStart w:id="671" w:name="ref-peduzziSimulationStudyNumber1996"/>
      <w:bookmarkEnd w:id="670"/>
      <w:r>
        <w:t>Peduzzi, P., Concato, J., Kemper, E., Holford, T.R., and Feinstein, A.R. 1996. A simulation study of the number of events per variable in logistic regression analysis. Journal of Clinical Epidemiology 49(12): 1373–1379.</w:t>
      </w:r>
    </w:p>
    <w:p w14:paraId="27844C4B" w14:textId="77777777" w:rsidR="00266FBB" w:rsidRDefault="00933094">
      <w:bookmarkStart w:id="672" w:name="ref-riddellReview2001Chinook2002"/>
      <w:bookmarkEnd w:id="671"/>
      <w:r>
        <w:lastRenderedPageBreak/>
        <w:t>Riddell, B.E., Luedke, W., Till, J., Taylor, S., and Tompkins, A. 2002. Review of 2001 Chinook Returns to the West Coast Vancouver Island, Forecast of the 2002 Return to the Stamp River / Robertson Creek Hatchery Indicator Stock, and Outlook for other WCVI Chinook Stocks. Can. Sci. Advis. Sec. Res. Doc. 2006/083: 44.</w:t>
      </w:r>
    </w:p>
    <w:p w14:paraId="196F9604" w14:textId="77777777" w:rsidR="00266FBB" w:rsidRDefault="00933094">
      <w:bookmarkStart w:id="673" w:name="Xc42d04c48da523ac8df8573b3cd717b3dd480a5"/>
      <w:bookmarkEnd w:id="672"/>
      <w:r>
        <w:t>Scheuerell, M.D. 2016. An explicit solution for calculating optimum spawning stock size from Ricker’s stock recruitment model. PeerJ 4: e1623.</w:t>
      </w:r>
    </w:p>
    <w:p w14:paraId="68DAD6D7" w14:textId="77777777" w:rsidR="00266FBB" w:rsidRDefault="00933094">
      <w:bookmarkStart w:id="674" w:name="ref-schnuteInfluenceErrorPopulation1995"/>
      <w:bookmarkEnd w:id="673"/>
      <w:r>
        <w:t>Schnute, J.T., and Richards, L.J. 1995. The influence of error on population estimates from catch-age models. Canadian Journal of Fisheries and Aquatic Sciences 52(10): 2063–2077.</w:t>
      </w:r>
    </w:p>
    <w:p w14:paraId="2E70E992" w14:textId="77777777" w:rsidR="00266FBB" w:rsidRPr="00E51158" w:rsidRDefault="00933094">
      <w:pPr>
        <w:rPr>
          <w:lang w:val="fr-FR"/>
        </w:rPr>
      </w:pPr>
      <w:bookmarkStart w:id="675" w:name="X161877d6d95ab9a5d01e88883ea8d8bd0ab067b"/>
      <w:bookmarkEnd w:id="674"/>
      <w:r>
        <w:t xml:space="preserve">Stan Development Team. 2020. RStan: The R interface to Stan. </w:t>
      </w:r>
      <w:r w:rsidRPr="00E51158">
        <w:rPr>
          <w:lang w:val="fr-FR"/>
        </w:rPr>
        <w:t>R package version 2.21.2. http://mc-stan.org/.</w:t>
      </w:r>
    </w:p>
    <w:p w14:paraId="3CBD5C5B" w14:textId="77777777" w:rsidR="00266FBB" w:rsidRDefault="00933094">
      <w:bookmarkStart w:id="676" w:name="ref-vanwillInnerSouthCoast2014"/>
      <w:bookmarkEnd w:id="675"/>
      <w:r>
        <w:t>Van Will, P. 2014. Inner South Coast Chum Stock Reconstructions (1953-2013).</w:t>
      </w:r>
    </w:p>
    <w:p w14:paraId="478CF27D" w14:textId="77777777" w:rsidR="00266FBB" w:rsidRDefault="00933094">
      <w:bookmarkStart w:id="677" w:name="ref-withlerGeneticallyBasedTargets2018"/>
      <w:bookmarkEnd w:id="676"/>
      <w:r>
        <w:t>Withler, R.E., Bradford, M.J., Willis, D.M., and Holt, C.A. 2018. Genetically Based Targets for Enhanced Contributions to Canadian Pacific Chinook Salmon Populations. Research Document, Fisheries and Oceans Canada.</w:t>
      </w:r>
      <w:bookmarkEnd w:id="624"/>
      <w:bookmarkEnd w:id="677"/>
    </w:p>
    <w:sectPr w:rsidR="00266FBB" w:rsidSect="00D8449D">
      <w:headerReference w:type="even" r:id="rId72"/>
      <w:headerReference w:type="default" r:id="rId73"/>
      <w:footerReference w:type="even" r:id="rId74"/>
      <w:footerReference w:type="default" r:id="rId75"/>
      <w:headerReference w:type="first" r:id="rId76"/>
      <w:footerReference w:type="first" r:id="rId77"/>
      <w:pgSz w:w="12240" w:h="15840"/>
      <w:pgMar w:top="1440" w:right="1440" w:bottom="1440" w:left="1440" w:header="720" w:footer="61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DFO" w:date="2021-12-22T08:57:00Z" w:initials="PC">
    <w:p w14:paraId="1519DD40" w14:textId="77777777" w:rsidR="00805A50" w:rsidRDefault="00805A50">
      <w:pPr>
        <w:pStyle w:val="CommentText"/>
      </w:pPr>
      <w:r>
        <w:rPr>
          <w:rStyle w:val="CommentReference"/>
        </w:rPr>
        <w:annotationRef/>
      </w:r>
      <w:r>
        <w:t>I noticed that sometime Salmon has capital S and other times it has lower case s.</w:t>
      </w:r>
    </w:p>
  </w:comment>
  <w:comment w:id="16" w:author="DFO" w:date="2021-12-22T09:01:00Z" w:initials="PC">
    <w:p w14:paraId="1C499F44" w14:textId="77777777" w:rsidR="00805A50" w:rsidRDefault="00805A50">
      <w:pPr>
        <w:pStyle w:val="CommentText"/>
      </w:pPr>
      <w:r>
        <w:rPr>
          <w:rStyle w:val="CommentReference"/>
        </w:rPr>
        <w:annotationRef/>
      </w:r>
      <w:r>
        <w:t>What is meant by population.  Is an isolated group of reproducing salmon, a spawning river or creek, a deme, etc.</w:t>
      </w:r>
    </w:p>
  </w:comment>
  <w:comment w:id="17" w:author="DFO" w:date="2021-12-22T09:00:00Z" w:initials="PC">
    <w:p w14:paraId="4F6FC453" w14:textId="77777777" w:rsidR="00805A50" w:rsidRDefault="00805A50">
      <w:pPr>
        <w:pStyle w:val="CommentText"/>
      </w:pPr>
      <w:r>
        <w:rPr>
          <w:rStyle w:val="CommentReference"/>
        </w:rPr>
        <w:annotationRef/>
      </w:r>
      <w:r>
        <w:t>It would be good to define what significant enhancement is exactly.  Is it pni &lt; 0.5, 0.72 etc.  what happens with sites where pni cannot be measured because data are not collected or insufficient.  E.g. is sufficient to collect a brood stock sample of 40 fish at the same time and location where the broodstock have been collected for the last 40 years and assume that is a random sample for the population.  ?  we often see different mark rates in the brood stock samples compared to the river spawners.  We also know that the hatchery programs seldom collect a random sample, as many hatchery staff pick big females and avoid collecting jack males.</w:t>
      </w:r>
    </w:p>
  </w:comment>
  <w:comment w:id="20" w:author="DFO" w:date="2021-12-22T09:02:00Z" w:initials="PC">
    <w:p w14:paraId="0DCB8F14" w14:textId="77777777" w:rsidR="00805A50" w:rsidRDefault="00805A50">
      <w:pPr>
        <w:pStyle w:val="CommentText"/>
      </w:pPr>
      <w:r>
        <w:rPr>
          <w:rStyle w:val="CommentReference"/>
        </w:rPr>
        <w:annotationRef/>
      </w:r>
      <w:r>
        <w:t>Should the 2005 WSP document also be cited.  That is where the original definition is found.</w:t>
      </w:r>
    </w:p>
  </w:comment>
  <w:comment w:id="24" w:author="DFO" w:date="2021-12-22T09:08:00Z" w:initials="PC">
    <w:p w14:paraId="553CAD75" w14:textId="77777777" w:rsidR="00805A50" w:rsidRDefault="00805A50">
      <w:pPr>
        <w:pStyle w:val="CommentText"/>
      </w:pPr>
      <w:r>
        <w:rPr>
          <w:rStyle w:val="CommentReference"/>
        </w:rPr>
        <w:annotationRef/>
      </w:r>
      <w:r>
        <w:t>Can you add a citation for this from your earlier work or someone else’s?</w:t>
      </w:r>
    </w:p>
  </w:comment>
  <w:comment w:id="25" w:author="DFO" w:date="2021-12-22T09:09:00Z" w:initials="PC">
    <w:p w14:paraId="13D74E61" w14:textId="77777777" w:rsidR="00805A50" w:rsidRDefault="00805A50">
      <w:pPr>
        <w:pStyle w:val="CommentText"/>
      </w:pPr>
      <w:r>
        <w:rPr>
          <w:rStyle w:val="CommentReference"/>
        </w:rPr>
        <w:annotationRef/>
      </w:r>
      <w:r>
        <w:t>Uncertainty or variability</w:t>
      </w:r>
    </w:p>
  </w:comment>
  <w:comment w:id="26" w:author="DFO" w:date="2021-12-22T09:10:00Z" w:initials="PC">
    <w:p w14:paraId="45E68FCB" w14:textId="77777777" w:rsidR="00805A50" w:rsidRDefault="00805A50">
      <w:pPr>
        <w:pStyle w:val="CommentText"/>
      </w:pPr>
      <w:r>
        <w:rPr>
          <w:rStyle w:val="CommentReference"/>
        </w:rPr>
        <w:annotationRef/>
      </w:r>
      <w:r>
        <w:t>What about the year-to-year variation in measurement error?</w:t>
      </w:r>
    </w:p>
  </w:comment>
  <w:comment w:id="33" w:author="DFO" w:date="2021-12-22T09:13:00Z" w:initials="PC">
    <w:p w14:paraId="39272D32" w14:textId="77777777" w:rsidR="00805A50" w:rsidRDefault="00805A50">
      <w:pPr>
        <w:pStyle w:val="CommentText"/>
      </w:pPr>
      <w:r>
        <w:rPr>
          <w:rStyle w:val="CommentReference"/>
        </w:rPr>
        <w:annotationRef/>
      </w:r>
      <w:r>
        <w:t>Does this mean that there is smoothing of the measured escapements and then a geomean is calculated using the smoothed data.  why smooth the actual escapement data?  That is a concern to me, because the report just provided rational that the geomean is intended to reduce noise, so this seams like too much manipulation if I am reading this correctly.</w:t>
      </w:r>
    </w:p>
  </w:comment>
  <w:comment w:id="34" w:author="Holt, Kendra" w:date="2022-01-16T11:20:00Z" w:initials="KH">
    <w:p w14:paraId="28EF5F3E" w14:textId="7CB1408A" w:rsidR="00805A50" w:rsidRDefault="00805A50">
      <w:pPr>
        <w:pStyle w:val="CommentText"/>
      </w:pPr>
      <w:r>
        <w:rPr>
          <w:rStyle w:val="CommentReference"/>
        </w:rPr>
        <w:annotationRef/>
      </w:r>
      <w:r>
        <w:t>No, there is no smoothing prior to calculating generational means.  The generational means are the smoothing method referred to.  I have re-worded this sentence in updated version to make it clearer.</w:t>
      </w:r>
    </w:p>
  </w:comment>
  <w:comment w:id="36" w:author="DFO" w:date="2021-12-22T09:15:00Z" w:initials="PC">
    <w:p w14:paraId="2EFDB7D3" w14:textId="77777777" w:rsidR="00805A50" w:rsidRDefault="00805A50">
      <w:pPr>
        <w:pStyle w:val="CommentText"/>
      </w:pPr>
      <w:r>
        <w:rPr>
          <w:rStyle w:val="CommentReference"/>
        </w:rPr>
        <w:annotationRef/>
      </w:r>
      <w:r>
        <w:t>What is a selected benchmark and how does it differ from a benchmark.</w:t>
      </w:r>
    </w:p>
  </w:comment>
  <w:comment w:id="37" w:author="Holt, Kendra" w:date="2022-01-16T11:21:00Z" w:initials="KH">
    <w:p w14:paraId="49AF0151" w14:textId="48F522B1" w:rsidR="00805A50" w:rsidRDefault="00805A50">
      <w:pPr>
        <w:pStyle w:val="CommentText"/>
      </w:pPr>
      <w:r>
        <w:rPr>
          <w:rStyle w:val="CommentReference"/>
        </w:rPr>
        <w:annotationRef/>
      </w:r>
      <w:r>
        <w:t xml:space="preserve">Have re-worded as “above a </w:t>
      </w:r>
      <w:r w:rsidRPr="006B4C49">
        <w:t>single benchmark that has been selected to represent CU status</w:t>
      </w:r>
      <w:r>
        <w:t xml:space="preserve">”.  </w:t>
      </w:r>
    </w:p>
    <w:p w14:paraId="7F40C5D3" w14:textId="41B977C7" w:rsidR="00805A50" w:rsidRDefault="00805A50">
      <w:pPr>
        <w:pStyle w:val="CommentText"/>
      </w:pPr>
    </w:p>
    <w:p w14:paraId="0334D35B" w14:textId="67FB67F5" w:rsidR="00805A50" w:rsidRDefault="00805A50">
      <w:pPr>
        <w:pStyle w:val="CommentText"/>
      </w:pPr>
      <w:r>
        <w:t xml:space="preserve">This mention of a single benchmark being selected in meant to differentiate the use of only one benchmark (Sgen) for aggregate abundance benchmarks rather than the multi-dimensional approach taken for WSP assessments in which multiple benchmarks are considered at the same time. </w:t>
      </w:r>
    </w:p>
  </w:comment>
  <w:comment w:id="39" w:author="DFO" w:date="2021-12-22T09:17:00Z" w:initials="PC">
    <w:p w14:paraId="5681D944" w14:textId="77777777" w:rsidR="00805A50" w:rsidRDefault="00805A50">
      <w:pPr>
        <w:pStyle w:val="CommentText"/>
      </w:pPr>
      <w:r>
        <w:rPr>
          <w:rStyle w:val="CommentReference"/>
        </w:rPr>
        <w:annotationRef/>
      </w:r>
      <w:r>
        <w:t>Sometimes this report has Logistic with capital L</w:t>
      </w:r>
    </w:p>
  </w:comment>
  <w:comment w:id="40" w:author="Holt, Kendra" w:date="2022-01-16T11:27:00Z" w:initials="KH">
    <w:p w14:paraId="193F7C50" w14:textId="75363CB8" w:rsidR="00805A50" w:rsidRDefault="00805A50">
      <w:pPr>
        <w:pStyle w:val="CommentText"/>
      </w:pPr>
      <w:r>
        <w:rPr>
          <w:rStyle w:val="CommentReference"/>
        </w:rPr>
        <w:annotationRef/>
      </w:r>
      <w:r>
        <w:t>Have corrected to only use capital L when referring to a scenario label</w:t>
      </w:r>
    </w:p>
  </w:comment>
  <w:comment w:id="47" w:author="DFO" w:date="2021-12-22T09:20:00Z" w:initials="PC">
    <w:p w14:paraId="4E78E7B5" w14:textId="77777777" w:rsidR="00805A50" w:rsidRDefault="00805A50">
      <w:pPr>
        <w:pStyle w:val="CommentText"/>
      </w:pPr>
      <w:r>
        <w:rPr>
          <w:rStyle w:val="CommentReference"/>
        </w:rPr>
        <w:annotationRef/>
      </w:r>
      <w:r>
        <w:t>Is raw being used to identify the unsmoothed data? it is hard for me to consider these raw data as infilling has happened and this will also add a smoothing or regression-to-mean effect on the data.</w:t>
      </w:r>
    </w:p>
  </w:comment>
  <w:comment w:id="48" w:author="Holt, Kendra" w:date="2022-01-16T11:31:00Z" w:initials="KH">
    <w:p w14:paraId="5DAFD3BE" w14:textId="365289A7" w:rsidR="00805A50" w:rsidRDefault="00805A50">
      <w:pPr>
        <w:pStyle w:val="CommentText"/>
      </w:pPr>
      <w:r>
        <w:rPr>
          <w:rStyle w:val="CommentReference"/>
        </w:rPr>
        <w:annotationRef/>
      </w:r>
      <w:r>
        <w:t>Changed to unsmoothed</w:t>
      </w:r>
    </w:p>
  </w:comment>
  <w:comment w:id="49" w:author="DFO" w:date="2021-12-22T09:21:00Z" w:initials="PC">
    <w:p w14:paraId="0F5DFB13" w14:textId="77777777" w:rsidR="00805A50" w:rsidRDefault="00805A50">
      <w:pPr>
        <w:pStyle w:val="CommentText"/>
      </w:pPr>
      <w:r>
        <w:rPr>
          <w:rStyle w:val="CommentReference"/>
        </w:rPr>
        <w:annotationRef/>
      </w:r>
      <w:r>
        <w:t>Do you mean uncertainty? I think noise is technical jargon, and the audience for this report is quite broad.</w:t>
      </w:r>
    </w:p>
  </w:comment>
  <w:comment w:id="50" w:author="Holt, Kendra" w:date="2022-01-16T11:33:00Z" w:initials="KH">
    <w:p w14:paraId="0CD284D8" w14:textId="5DBBF157" w:rsidR="00805A50" w:rsidRDefault="00805A50">
      <w:pPr>
        <w:pStyle w:val="CommentText"/>
      </w:pPr>
      <w:r>
        <w:rPr>
          <w:rStyle w:val="CommentReference"/>
        </w:rPr>
        <w:annotationRef/>
      </w:r>
      <w:r>
        <w:t>Changed to uncertainty</w:t>
      </w:r>
    </w:p>
  </w:comment>
  <w:comment w:id="51" w:author="DFO" w:date="2021-12-22T09:22:00Z" w:initials="PC">
    <w:p w14:paraId="2375C618" w14:textId="77777777" w:rsidR="00805A50" w:rsidRDefault="00805A50">
      <w:pPr>
        <w:pStyle w:val="CommentText"/>
      </w:pPr>
      <w:r>
        <w:rPr>
          <w:rStyle w:val="CommentReference"/>
        </w:rPr>
        <w:annotationRef/>
      </w:r>
      <w:r>
        <w:t>Variability?</w:t>
      </w:r>
    </w:p>
  </w:comment>
  <w:comment w:id="52" w:author="Holt, Kendra" w:date="2022-01-16T11:33:00Z" w:initials="KH">
    <w:p w14:paraId="704A038A" w14:textId="55A50991" w:rsidR="00805A50" w:rsidRDefault="00805A50">
      <w:pPr>
        <w:pStyle w:val="CommentText"/>
      </w:pPr>
      <w:r>
        <w:rPr>
          <w:rStyle w:val="CommentReference"/>
        </w:rPr>
        <w:annotationRef/>
      </w:r>
      <w:r>
        <w:t>Changed to variability</w:t>
      </w:r>
    </w:p>
  </w:comment>
  <w:comment w:id="53" w:author="DFO" w:date="2021-12-22T09:23:00Z" w:initials="PC">
    <w:p w14:paraId="783D576A" w14:textId="77777777" w:rsidR="00805A50" w:rsidRDefault="00805A50">
      <w:pPr>
        <w:pStyle w:val="CommentText"/>
      </w:pPr>
      <w:r>
        <w:rPr>
          <w:rStyle w:val="CommentReference"/>
        </w:rPr>
        <w:annotationRef/>
      </w:r>
      <w:r>
        <w:t xml:space="preserve">For all salmon species, except pinks, the cohorts spawn in multiple calendar years which naturally reduces variation in the spawner abundances.  </w:t>
      </w:r>
    </w:p>
  </w:comment>
  <w:comment w:id="54" w:author="Holt, Kendra" w:date="2022-01-16T11:34:00Z" w:initials="KH">
    <w:p w14:paraId="17A059A2" w14:textId="463F4E0D" w:rsidR="00805A50" w:rsidRDefault="00805A50">
      <w:pPr>
        <w:pStyle w:val="CommentText"/>
      </w:pPr>
      <w:r>
        <w:rPr>
          <w:rStyle w:val="CommentReference"/>
        </w:rPr>
        <w:annotationRef/>
      </w:r>
      <w:r>
        <w:t>Replaced independent with dominant</w:t>
      </w:r>
    </w:p>
  </w:comment>
  <w:comment w:id="57" w:author="DFO" w:date="2021-12-22T09:26:00Z" w:initials="PC">
    <w:p w14:paraId="644F6F66" w14:textId="77777777" w:rsidR="00805A50" w:rsidRDefault="00805A50">
      <w:pPr>
        <w:pStyle w:val="CommentText"/>
      </w:pPr>
      <w:r>
        <w:rPr>
          <w:rStyle w:val="CommentReference"/>
        </w:rPr>
        <w:annotationRef/>
      </w:r>
      <w:r>
        <w:t>1 in 20 seems like to frequent of a criterion to identify outliers.  Why not use 3 SDs. Salmon data naturally have high process and measurement error.</w:t>
      </w:r>
    </w:p>
  </w:comment>
  <w:comment w:id="58" w:author="Holt, Kendra [2]" w:date="2022-01-25T09:17:00Z" w:initials="KH">
    <w:p w14:paraId="639C143F" w14:textId="6B9CF5FD" w:rsidR="007E3179" w:rsidRDefault="007E3179">
      <w:pPr>
        <w:pStyle w:val="CommentText"/>
      </w:pPr>
      <w:r>
        <w:rPr>
          <w:rStyle w:val="CommentReference"/>
        </w:rPr>
        <w:annotationRef/>
      </w:r>
      <w:r w:rsidRPr="007E3179">
        <w:t xml:space="preserve">Neither the chum or coho case studies had influential outliers at 2 SDs, so switching the 3 SDs wouldn’t affect our conclusions about model fit.  The only difference would be in what we recommend / demonstrate for others to apply.  I think we could justify sticking with 2 SDs because it’s the statistical norm, and because we’re looking at variability in the relationship between aggregate abundance and the status of CUs rather than annua variability over time.  Plus, others could re-visit in the future if they want to allow more variability in their model fits.  </w:t>
      </w:r>
    </w:p>
    <w:p w14:paraId="7F95CD96" w14:textId="16B1A43C" w:rsidR="007E3179" w:rsidRDefault="007E3179">
      <w:pPr>
        <w:pStyle w:val="CommentText"/>
      </w:pPr>
      <w:r w:rsidRPr="007E3179">
        <w:t xml:space="preserve">Also, 2SDs is more </w:t>
      </w:r>
      <w:r>
        <w:t>precautionary given that we can</w:t>
      </w:r>
      <w:r w:rsidRPr="007E3179">
        <w:t>not (yet) detect the influence of these outliers. So, why not flag all outliers &gt;2SDs?</w:t>
      </w:r>
    </w:p>
  </w:comment>
  <w:comment w:id="64" w:author="DFO" w:date="2021-12-22T09:33:00Z" w:initials="PC">
    <w:p w14:paraId="5671797D" w14:textId="77777777" w:rsidR="00805A50" w:rsidRDefault="00805A50">
      <w:pPr>
        <w:pStyle w:val="CommentText"/>
      </w:pPr>
      <w:r>
        <w:rPr>
          <w:rStyle w:val="CommentReference"/>
        </w:rPr>
        <w:annotationRef/>
      </w:r>
      <w:r>
        <w:t>Please note that this map does not align with the text.  The text talks about how the IFC are upstream of Hell’s Gate but this map includes rivers that are downstream of that, including rivers that are downstream of Hope. Can the map be corrected to align with the text? If not then please identify this discrepancy in the map caption.</w:t>
      </w:r>
    </w:p>
  </w:comment>
  <w:comment w:id="66" w:author="DFO" w:date="2021-12-22T09:35:00Z" w:initials="PC">
    <w:p w14:paraId="5A4E9DA8" w14:textId="77777777" w:rsidR="00805A50" w:rsidRDefault="00805A50">
      <w:pPr>
        <w:pStyle w:val="CommentText"/>
      </w:pPr>
      <w:r>
        <w:rPr>
          <w:rStyle w:val="CommentReference"/>
        </w:rPr>
        <w:annotationRef/>
      </w:r>
      <w:r>
        <w:t>2 of the CUs do not have any enhancement.  The North Thompson has relatively litte.</w:t>
      </w:r>
    </w:p>
  </w:comment>
  <w:comment w:id="67" w:author="Holt, Kendra" w:date="2022-01-21T10:51:00Z" w:initials="KH">
    <w:p w14:paraId="308E8509" w14:textId="1B3C2719" w:rsidR="00805A50" w:rsidRDefault="00805A50">
      <w:pPr>
        <w:pStyle w:val="CommentText"/>
      </w:pPr>
      <w:r>
        <w:rPr>
          <w:rStyle w:val="CommentReference"/>
        </w:rPr>
        <w:annotationRef/>
      </w:r>
      <w:r>
        <w:t>Have edited to read:</w:t>
      </w:r>
    </w:p>
    <w:p w14:paraId="6DB4BAA1" w14:textId="265855CF" w:rsidR="00805A50" w:rsidRDefault="00805A50">
      <w:pPr>
        <w:pStyle w:val="CommentText"/>
      </w:pPr>
    </w:p>
    <w:p w14:paraId="4C3F4D39" w14:textId="6D805A8C" w:rsidR="00805A50" w:rsidRDefault="00805A50">
      <w:pPr>
        <w:pStyle w:val="CommentText"/>
      </w:pPr>
      <w:r w:rsidRPr="00326501">
        <w:t xml:space="preserve">Hatchery enhancement has occurred, and continues to occur in some parts of the Interior Fraser Coho SMU. Two CUs are currently considered wild populations based on the criteria developed by @withlerGeneticallyBasedTargets2018 (i.e., do not have hatchery programs; strays from out-of-basin hatchery production are limited to &lt;3% per year), while the other three are considered integrated-wild populations (i.e., with Proportionate Natural Influence (PNI) values most likely </w:t>
      </w:r>
      <w:r>
        <w:t>&gt;=</w:t>
      </w:r>
      <w:r w:rsidRPr="00326501">
        <w:t xml:space="preserve"> 0.72; M. Arbeider, pers. comm.). Within integrated-wild populations, most fish are considered 'wild' under the WSP with parents who were born in the natural environment.</w:t>
      </w:r>
    </w:p>
  </w:comment>
  <w:comment w:id="70" w:author="DFO" w:date="2021-12-22T09:36:00Z" w:initials="PC">
    <w:p w14:paraId="1503096E" w14:textId="77777777" w:rsidR="00805A50" w:rsidRDefault="00805A50">
      <w:pPr>
        <w:pStyle w:val="CommentText"/>
      </w:pPr>
      <w:r>
        <w:rPr>
          <w:rStyle w:val="CommentReference"/>
        </w:rPr>
        <w:annotationRef/>
      </w:r>
      <w:r>
        <w:t>Enhancement was increased in this CU since BY 2016..  perhaps delete the last half of the sentence.</w:t>
      </w:r>
    </w:p>
  </w:comment>
  <w:comment w:id="71" w:author="Holt, Kendra" w:date="2022-01-21T10:50:00Z" w:initials="KH">
    <w:p w14:paraId="3DF7CDCA" w14:textId="20CD4FF0" w:rsidR="00805A50" w:rsidRDefault="00805A50">
      <w:pPr>
        <w:pStyle w:val="CommentText"/>
      </w:pPr>
      <w:r>
        <w:rPr>
          <w:rStyle w:val="CommentReference"/>
        </w:rPr>
        <w:annotationRef/>
      </w:r>
      <w:r>
        <w:t>Done</w:t>
      </w:r>
    </w:p>
  </w:comment>
  <w:comment w:id="84" w:author="Holt, Kendra" w:date="2022-01-21T11:34:00Z" w:initials="KH">
    <w:p w14:paraId="75D14A7F" w14:textId="11272B75" w:rsidR="00805A50" w:rsidRDefault="00805A50">
      <w:pPr>
        <w:pStyle w:val="CommentText"/>
      </w:pPr>
      <w:r>
        <w:rPr>
          <w:rStyle w:val="CommentReference"/>
        </w:rPr>
        <w:annotationRef/>
      </w:r>
      <w:r>
        <w:t>I have moved all of this text to the coho appendix so that it is presented in a more supplemental way.  We do wish to retain it so that we can compare our sensitivity results for leave one out with what decision we would have made a priori about whether we could infer status for missing CUs.  I have added some additional text to the appendix as well as the discussion for chapter 3 that better describes the purpose of this comparison, and better contrasts the results.</w:t>
      </w:r>
    </w:p>
  </w:comment>
  <w:comment w:id="86" w:author="DFO" w:date="2021-12-22T09:42:00Z" w:initials="PC">
    <w:p w14:paraId="308D7ACF" w14:textId="77777777" w:rsidR="00805A50" w:rsidRDefault="00805A50">
      <w:pPr>
        <w:pStyle w:val="CommentText"/>
      </w:pPr>
      <w:r>
        <w:rPr>
          <w:rStyle w:val="CommentReference"/>
        </w:rPr>
        <w:annotationRef/>
      </w:r>
      <w:r>
        <w:t>I think this paragraph can be deleted. It doesn’t fit with the purpose of this paper or its flow.</w:t>
      </w:r>
    </w:p>
  </w:comment>
  <w:comment w:id="87" w:author="DFO" w:date="2021-12-22T09:44:00Z" w:initials="PC">
    <w:p w14:paraId="3EAD135E" w14:textId="77777777" w:rsidR="00805A50" w:rsidRDefault="00805A50">
      <w:pPr>
        <w:pStyle w:val="CommentText"/>
      </w:pPr>
      <w:r>
        <w:rPr>
          <w:rStyle w:val="CommentReference"/>
        </w:rPr>
        <w:annotationRef/>
      </w:r>
      <w:r>
        <w:t>So if it is not well understood then why is this rationale being outlined and applied?</w:t>
      </w:r>
    </w:p>
  </w:comment>
  <w:comment w:id="88" w:author="DFO" w:date="2021-12-22T09:45:00Z" w:initials="PC">
    <w:p w14:paraId="10CCD185" w14:textId="77777777" w:rsidR="00805A50" w:rsidRDefault="00805A50">
      <w:pPr>
        <w:pStyle w:val="CommentText"/>
      </w:pPr>
      <w:r>
        <w:rPr>
          <w:rStyle w:val="CommentReference"/>
        </w:rPr>
        <w:annotationRef/>
      </w:r>
      <w:r>
        <w:t>Did this base model fit use the smolt to age 3 survival covariate, and the recent 3 yr (or 3 gen) geomean survival?</w:t>
      </w:r>
    </w:p>
  </w:comment>
  <w:comment w:id="89" w:author="Holt, Kendra" w:date="2022-01-21T11:37:00Z" w:initials="KH">
    <w:p w14:paraId="0313256C" w14:textId="30AD91FD" w:rsidR="00805A50" w:rsidRDefault="00805A50">
      <w:pPr>
        <w:pStyle w:val="CommentText"/>
      </w:pPr>
      <w:r>
        <w:rPr>
          <w:rStyle w:val="CommentReference"/>
        </w:rPr>
        <w:annotationRef/>
      </w:r>
      <w:r>
        <w:t>Yes.  This is described below.</w:t>
      </w:r>
    </w:p>
  </w:comment>
  <w:comment w:id="90" w:author="DFO" w:date="2021-12-22T09:47:00Z" w:initials="PC">
    <w:p w14:paraId="1C8EA306" w14:textId="77777777" w:rsidR="00805A50" w:rsidRDefault="00805A50">
      <w:pPr>
        <w:pStyle w:val="CommentText"/>
      </w:pPr>
      <w:r>
        <w:rPr>
          <w:rStyle w:val="CommentReference"/>
        </w:rPr>
        <w:annotationRef/>
      </w:r>
      <w:r>
        <w:t>This logic doesn’t make sense to me.  why would a high vs low capacity value mean that a CU may respond different to habitat threat.  Are these sentences even needed?</w:t>
      </w:r>
    </w:p>
  </w:comment>
  <w:comment w:id="91" w:author="DFO" w:date="2021-12-22T09:49:00Z" w:initials="PC">
    <w:p w14:paraId="2710F080" w14:textId="77777777" w:rsidR="00805A50" w:rsidRDefault="00805A50">
      <w:pPr>
        <w:pStyle w:val="CommentText"/>
      </w:pPr>
      <w:r>
        <w:rPr>
          <w:rStyle w:val="CommentReference"/>
        </w:rPr>
        <w:annotationRef/>
      </w:r>
      <w:r>
        <w:t>Did you consider that the WSP CU assessment yielded different status determinations for the CUs?  This sentence is unclear.  Did you perform some sort of leave-one-out analysis where a CU data series was omitted and then inferred from the other CUs?</w:t>
      </w:r>
    </w:p>
  </w:comment>
  <w:comment w:id="94" w:author="DFO" w:date="2021-12-22T09:53:00Z" w:initials="PC">
    <w:p w14:paraId="4FE737BD" w14:textId="77777777" w:rsidR="00805A50" w:rsidRDefault="00805A50">
      <w:pPr>
        <w:pStyle w:val="CommentText"/>
      </w:pPr>
      <w:r>
        <w:rPr>
          <w:rStyle w:val="CommentReference"/>
        </w:rPr>
        <w:annotationRef/>
      </w:r>
      <w:r>
        <w:t>Well there is only one site in the Fraser Canyon</w:t>
      </w:r>
    </w:p>
  </w:comment>
  <w:comment w:id="125" w:author="DFO" w:date="2021-12-22T10:01:00Z" w:initials="PC">
    <w:p w14:paraId="7452344F" w14:textId="77777777" w:rsidR="00805A50" w:rsidRDefault="00805A50">
      <w:pPr>
        <w:pStyle w:val="CommentText"/>
      </w:pPr>
      <w:r>
        <w:rPr>
          <w:rStyle w:val="CommentReference"/>
        </w:rPr>
        <w:annotationRef/>
      </w:r>
      <w:r>
        <w:t>I think the subscript is important to communicate consistency and not introduce new terminology for something that Carrie has already defined and been used in many reports/papers.</w:t>
      </w:r>
    </w:p>
  </w:comment>
  <w:comment w:id="126" w:author="Holt, Kendra" w:date="2022-01-21T12:53:00Z" w:initials="KH">
    <w:p w14:paraId="0E5CE5F6" w14:textId="1131E057" w:rsidR="00805A50" w:rsidRDefault="00805A50">
      <w:pPr>
        <w:pStyle w:val="CommentText"/>
      </w:pPr>
      <w:r>
        <w:rPr>
          <w:rStyle w:val="CommentReference"/>
        </w:rPr>
        <w:annotationRef/>
      </w:r>
      <w:r>
        <w:t>This was just a problem with the conversion of the latex code to word; it is correct in pdf versions.</w:t>
      </w:r>
    </w:p>
  </w:comment>
  <w:comment w:id="127" w:author="Holt, Kendra" w:date="2022-01-21T12:55:00Z" w:initials="KH">
    <w:p w14:paraId="296686C5" w14:textId="6DA31FB1" w:rsidR="00805A50" w:rsidRDefault="00805A50">
      <w:pPr>
        <w:pStyle w:val="CommentText"/>
      </w:pPr>
      <w:r>
        <w:rPr>
          <w:rStyle w:val="CommentReference"/>
        </w:rPr>
        <w:annotationRef/>
      </w:r>
      <w:r>
        <w:t xml:space="preserve">I can change the latex notation from </w:t>
      </w:r>
      <w:r w:rsidRPr="00E50787">
        <w:t>S\textsubscript{gen}</w:t>
      </w:r>
      <w:r>
        <w:t xml:space="preserve"> to S~gen~ so it converts better to word.</w:t>
      </w:r>
    </w:p>
  </w:comment>
  <w:comment w:id="134" w:author="DFO" w:date="2021-12-22T10:03:00Z" w:initials="PC">
    <w:p w14:paraId="10ADB50F" w14:textId="77777777" w:rsidR="00805A50" w:rsidRDefault="00805A50">
      <w:pPr>
        <w:pStyle w:val="CommentText"/>
      </w:pPr>
      <w:r>
        <w:rPr>
          <w:rStyle w:val="CommentReference"/>
        </w:rPr>
        <w:annotationRef/>
      </w:r>
      <w:r>
        <w:t>Is this geomean or arithmetic average?</w:t>
      </w:r>
    </w:p>
  </w:comment>
  <w:comment w:id="142" w:author="DFO" w:date="2021-12-22T10:05:00Z" w:initials="PC">
    <w:p w14:paraId="7307CBC0" w14:textId="77777777" w:rsidR="00805A50" w:rsidRDefault="00805A50">
      <w:pPr>
        <w:pStyle w:val="CommentText"/>
      </w:pPr>
      <w:r>
        <w:rPr>
          <w:rStyle w:val="CommentReference"/>
        </w:rPr>
        <w:annotationRef/>
      </w:r>
      <w:r>
        <w:t>The survival measurement includes smolt migration survival, estuary survival and early marine survival.</w:t>
      </w:r>
    </w:p>
  </w:comment>
  <w:comment w:id="143" w:author="Holt, Kendra" w:date="2022-01-21T13:25:00Z" w:initials="KH">
    <w:p w14:paraId="32A71DBD" w14:textId="52207094" w:rsidR="00805A50" w:rsidRDefault="00805A50">
      <w:pPr>
        <w:pStyle w:val="CommentText"/>
      </w:pPr>
      <w:r>
        <w:rPr>
          <w:rStyle w:val="CommentReference"/>
        </w:rPr>
        <w:annotationRef/>
      </w:r>
      <w:r>
        <w:t>Corrected throughout</w:t>
      </w:r>
    </w:p>
  </w:comment>
  <w:comment w:id="152" w:author="DFO" w:date="2021-12-22T10:40:00Z" w:initials="PC">
    <w:p w14:paraId="0D2073A6" w14:textId="10357720" w:rsidR="00805A50" w:rsidRDefault="00805A50">
      <w:pPr>
        <w:pStyle w:val="CommentText"/>
      </w:pPr>
      <w:r>
        <w:rPr>
          <w:rStyle w:val="CommentReference"/>
        </w:rPr>
        <w:annotationRef/>
      </w:r>
      <w:r>
        <w:t>They appear to have common amounts because we filled in the missing data.  all of the CUs have some degree of missing data, and fraser canyon had some entire S values missing, but we gave you the filled in stuff. Another consideration is that with all of the filling in, the hierarchical approach for alpha does help with estimation and reduce the influence of measurement errors. E.g. when a fence washes out and there is very high uncertainty in the escapements, these events tend to happen via large scale weather events.  The same situation happens when winter arrives early and many sites cannot be surveyed-and escapement is likely underestimated.</w:t>
      </w:r>
    </w:p>
    <w:p w14:paraId="6E27C6D6" w14:textId="52737094" w:rsidR="00805A50" w:rsidRDefault="00805A50">
      <w:pPr>
        <w:pStyle w:val="CommentText"/>
      </w:pPr>
    </w:p>
    <w:p w14:paraId="31B2B8A8" w14:textId="357D4A14" w:rsidR="00805A50" w:rsidRDefault="00805A50">
      <w:pPr>
        <w:pStyle w:val="CommentText"/>
      </w:pPr>
      <w:r>
        <w:t>Another reason why we used the hierarchical approach for alpha is because we wanted to improve the quality of the estimate, because it is important when calculating Sgen.  An imprecise estimate of alpha leads to much uncertainty in Sgen (and Smsy).</w:t>
      </w:r>
    </w:p>
  </w:comment>
  <w:comment w:id="153" w:author="Holt, Kendra" w:date="2022-01-21T13:05:00Z" w:initials="KH">
    <w:p w14:paraId="373B305E" w14:textId="0527C4E8" w:rsidR="00805A50" w:rsidRDefault="00805A50">
      <w:pPr>
        <w:pStyle w:val="CommentText"/>
      </w:pPr>
      <w:r>
        <w:rPr>
          <w:rStyle w:val="CommentReference"/>
        </w:rPr>
        <w:annotationRef/>
      </w:r>
      <w:r>
        <w:t xml:space="preserve">I’ll delete this third rationale since it is misleading to say they all have equal amounts of data.  However, from an estimation stand-point, once the infilling is done, all CUs are treated equally in the hierarchical model. </w:t>
      </w:r>
    </w:p>
  </w:comment>
  <w:comment w:id="155" w:author="DFO" w:date="2021-12-22T10:45:00Z" w:initials="PC">
    <w:p w14:paraId="31015430" w14:textId="514BF38B" w:rsidR="00805A50" w:rsidRDefault="00805A50">
      <w:pPr>
        <w:pStyle w:val="CommentText"/>
      </w:pPr>
      <w:r>
        <w:rPr>
          <w:rStyle w:val="CommentReference"/>
        </w:rPr>
        <w:annotationRef/>
      </w:r>
      <w:r>
        <w:t>Now that you have modelled the CUs independently, for the most part, were there significant differences in productivity among the CUs?  If so that supports your approach.</w:t>
      </w:r>
    </w:p>
  </w:comment>
  <w:comment w:id="156" w:author="Holt, Kendra" w:date="2022-01-21T13:26:00Z" w:initials="KH">
    <w:p w14:paraId="51A9446D" w14:textId="5A6C3023" w:rsidR="00805A50" w:rsidRDefault="00805A50">
      <w:pPr>
        <w:pStyle w:val="CommentText"/>
      </w:pPr>
      <w:r>
        <w:rPr>
          <w:rStyle w:val="CommentReference"/>
        </w:rPr>
        <w:annotationRef/>
      </w:r>
      <w:r>
        <w:t xml:space="preserve">I have added a sentence highlighting that the 95% credibility intervals of productivity overlap.  </w:t>
      </w:r>
    </w:p>
  </w:comment>
  <w:comment w:id="157" w:author="DFO" w:date="2021-12-22T10:17:00Z" w:initials="PC">
    <w:p w14:paraId="1B0787B6" w14:textId="77777777" w:rsidR="00805A50" w:rsidRDefault="00805A50">
      <w:pPr>
        <w:pStyle w:val="CommentText"/>
      </w:pPr>
      <w:r>
        <w:rPr>
          <w:rStyle w:val="CommentReference"/>
        </w:rPr>
        <w:annotationRef/>
      </w:r>
      <w:r>
        <w:t>Something doesn’t look right here.  Recall that there a cohort has recruitment at age 3 and at age 4, I don’t see how those recruitments are being added together in this equation.  Do you need a summation symbol for recruitment over the cohort ages (?).  also, isn’t the multiplicative error applied after the recruitments at different ages are added together?</w:t>
      </w:r>
    </w:p>
  </w:comment>
  <w:comment w:id="158" w:author="Holt, Kendra" w:date="2022-01-21T15:15:00Z" w:initials="KH">
    <w:p w14:paraId="326DD9A7" w14:textId="08D3343F" w:rsidR="00805A50" w:rsidRDefault="00805A50" w:rsidP="00F22208">
      <w:pPr>
        <w:pStyle w:val="CommentText"/>
      </w:pPr>
      <w:r>
        <w:rPr>
          <w:rStyle w:val="CommentReference"/>
        </w:rPr>
        <w:annotationRef/>
      </w:r>
      <w:r>
        <w:t>I don’t think this is i</w:t>
      </w:r>
      <w:bookmarkStart w:id="160" w:name="_GoBack"/>
      <w:bookmarkEnd w:id="160"/>
      <w:r>
        <w:t>ncorrect because the recruits on the left-side of the equation are specific to recruits at age a in a given year, so it only predicting a single cohort. However, a summation is needed over cohorts to get brood year recruitment, which I have now explicitly added as a second equation (e.g., R_BY = R_a=3, BY + R_a=4, BY).</w:t>
      </w:r>
    </w:p>
    <w:p w14:paraId="588859F8" w14:textId="20E99367" w:rsidR="00805A50" w:rsidRDefault="00805A50">
      <w:pPr>
        <w:pStyle w:val="CommentText"/>
      </w:pPr>
    </w:p>
  </w:comment>
  <w:comment w:id="159" w:author="Holt, Kendra" w:date="2022-01-21T15:15:00Z" w:initials="KH">
    <w:p w14:paraId="2638D8F0" w14:textId="09558EA3" w:rsidR="00805A50" w:rsidRDefault="00805A50">
      <w:pPr>
        <w:pStyle w:val="CommentText"/>
      </w:pPr>
      <w:r>
        <w:rPr>
          <w:rStyle w:val="CommentReference"/>
        </w:rPr>
        <w:annotationRef/>
      </w:r>
      <w:r>
        <w:rPr>
          <w:color w:val="1F497D"/>
        </w:rPr>
        <w:t>Note from Carrie:  it doesn’t matter if you multiple the adjustment factor to the total R, or to the age-specific R’s and add those together. Mathematically it’s equivalent. For the simple Ricker, R= Sexp(a-bS –sig2/2) is the same as R=aSexp(a-bS)*exp(-sig2/2), so the exp(-sig2/2) is just a multiplication factor that can be applied to the total or the components</w:t>
      </w:r>
    </w:p>
  </w:comment>
  <w:comment w:id="163" w:author="DFO" w:date="2021-12-22T10:12:00Z" w:initials="PC">
    <w:p w14:paraId="0AEE1588" w14:textId="77777777" w:rsidR="00805A50" w:rsidRDefault="00805A50">
      <w:pPr>
        <w:pStyle w:val="CommentText"/>
      </w:pPr>
      <w:r>
        <w:rPr>
          <w:rStyle w:val="CommentReference"/>
        </w:rPr>
        <w:annotationRef/>
      </w:r>
      <w:r>
        <w:t xml:space="preserve">Isn’t that part of the rational for the hierarchical modelling.  </w:t>
      </w:r>
    </w:p>
  </w:comment>
  <w:comment w:id="170" w:author="DFO" w:date="2021-12-22T10:27:00Z" w:initials="PC">
    <w:p w14:paraId="6ABCAFA9" w14:textId="77777777" w:rsidR="00805A50" w:rsidRDefault="00805A50">
      <w:pPr>
        <w:pStyle w:val="CommentText"/>
      </w:pPr>
      <w:r>
        <w:rPr>
          <w:rStyle w:val="CommentReference"/>
        </w:rPr>
        <w:annotationRef/>
      </w:r>
      <w:r>
        <w:t>Are these intervals based on the long term mean survival, recent generation or something else?</w:t>
      </w:r>
    </w:p>
  </w:comment>
  <w:comment w:id="171" w:author="Holt, Kendra" w:date="2022-01-21T15:09:00Z" w:initials="KH">
    <w:p w14:paraId="72AE2987" w14:textId="2DBC1FA3" w:rsidR="00805A50" w:rsidRDefault="00805A50">
      <w:pPr>
        <w:pStyle w:val="CommentText"/>
      </w:pPr>
      <w:r>
        <w:rPr>
          <w:rStyle w:val="CommentReference"/>
        </w:rPr>
        <w:annotationRef/>
      </w:r>
      <w:r>
        <w:t>Long-term average; have added this to the equations.</w:t>
      </w:r>
    </w:p>
  </w:comment>
  <w:comment w:id="217" w:author="DFO" w:date="2021-12-22T10:55:00Z" w:initials="PC">
    <w:p w14:paraId="55844E6A" w14:textId="273982FD" w:rsidR="00805A50" w:rsidRDefault="00805A50">
      <w:pPr>
        <w:pStyle w:val="CommentText"/>
      </w:pPr>
      <w:r>
        <w:rPr>
          <w:rStyle w:val="CommentReference"/>
        </w:rPr>
        <w:annotationRef/>
      </w:r>
      <w:r>
        <w:t>Perhaps a different topic sentence can help with communication</w:t>
      </w:r>
    </w:p>
  </w:comment>
  <w:comment w:id="218" w:author="Holt, Kendra" w:date="2022-01-21T16:45:00Z" w:initials="KH">
    <w:p w14:paraId="48051636" w14:textId="7D65942E" w:rsidR="00805A50" w:rsidRDefault="00805A50">
      <w:pPr>
        <w:pStyle w:val="CommentText"/>
      </w:pPr>
      <w:r>
        <w:rPr>
          <w:rStyle w:val="CommentReference"/>
        </w:rPr>
        <w:annotationRef/>
      </w:r>
      <w:r>
        <w:t>I have re-worked this section a bit and added topic sentences to each paragraph to improve clarity.</w:t>
      </w:r>
    </w:p>
  </w:comment>
  <w:comment w:id="235" w:author="DFO" w:date="2021-12-22T10:59:00Z" w:initials="PC">
    <w:p w14:paraId="7AB95274" w14:textId="329D370F" w:rsidR="00805A50" w:rsidRDefault="00805A50">
      <w:pPr>
        <w:pStyle w:val="CommentText"/>
      </w:pPr>
      <w:r>
        <w:rPr>
          <w:rStyle w:val="CommentReference"/>
        </w:rPr>
        <w:annotationRef/>
      </w:r>
    </w:p>
  </w:comment>
  <w:comment w:id="237" w:author="DFO" w:date="2021-12-22T11:00:00Z" w:initials="PC">
    <w:p w14:paraId="3110B188" w14:textId="6877712B" w:rsidR="00805A50" w:rsidRDefault="00805A50">
      <w:pPr>
        <w:pStyle w:val="CommentText"/>
      </w:pPr>
      <w:r>
        <w:rPr>
          <w:rStyle w:val="CommentReference"/>
        </w:rPr>
        <w:annotationRef/>
      </w:r>
    </w:p>
  </w:comment>
  <w:comment w:id="238" w:author="DFO" w:date="2021-12-22T11:00:00Z" w:initials="PC">
    <w:p w14:paraId="48864887" w14:textId="62992F3E" w:rsidR="00805A50" w:rsidRDefault="00805A50">
      <w:pPr>
        <w:pStyle w:val="CommentText"/>
      </w:pPr>
      <w:r>
        <w:rPr>
          <w:rStyle w:val="CommentReference"/>
        </w:rPr>
        <w:annotationRef/>
      </w:r>
    </w:p>
  </w:comment>
  <w:comment w:id="239" w:author="Holt, Kendra" w:date="2022-01-21T17:16:00Z" w:initials="KH">
    <w:p w14:paraId="40B5300B" w14:textId="25686BCB" w:rsidR="00805A50" w:rsidRDefault="00805A50">
      <w:pPr>
        <w:pStyle w:val="CommentText"/>
      </w:pPr>
      <w:r>
        <w:rPr>
          <w:rStyle w:val="CommentReference"/>
        </w:rPr>
        <w:annotationRef/>
      </w:r>
      <w:r>
        <w:t>These are fine in pdf knit version</w:t>
      </w:r>
    </w:p>
  </w:comment>
  <w:comment w:id="244" w:author="DFO" w:date="2021-12-22T11:01:00Z" w:initials="PC">
    <w:p w14:paraId="18E1467A" w14:textId="15598586" w:rsidR="00805A50" w:rsidRDefault="00805A50">
      <w:pPr>
        <w:pStyle w:val="CommentText"/>
      </w:pPr>
      <w:r>
        <w:rPr>
          <w:rStyle w:val="CommentReference"/>
        </w:rPr>
        <w:annotationRef/>
      </w:r>
    </w:p>
  </w:comment>
  <w:comment w:id="245" w:author="DFO" w:date="2021-12-22T11:01:00Z" w:initials="PC">
    <w:p w14:paraId="26D246C2" w14:textId="6BF159B7" w:rsidR="00805A50" w:rsidRDefault="00805A50">
      <w:pPr>
        <w:pStyle w:val="CommentText"/>
      </w:pPr>
      <w:r>
        <w:rPr>
          <w:rStyle w:val="CommentReference"/>
        </w:rPr>
        <w:annotationRef/>
      </w:r>
    </w:p>
  </w:comment>
  <w:comment w:id="246" w:author="DFO" w:date="2021-12-22T11:01:00Z" w:initials="PC">
    <w:p w14:paraId="29E46A54" w14:textId="3ACFD103" w:rsidR="00805A50" w:rsidRDefault="00805A50">
      <w:pPr>
        <w:pStyle w:val="CommentText"/>
      </w:pPr>
      <w:r>
        <w:rPr>
          <w:rStyle w:val="CommentReference"/>
        </w:rPr>
        <w:annotationRef/>
      </w:r>
    </w:p>
  </w:comment>
  <w:comment w:id="248" w:author="DFO" w:date="2021-12-22T11:19:00Z" w:initials="PC">
    <w:p w14:paraId="4CD7D322" w14:textId="52B597FC" w:rsidR="00805A50" w:rsidRDefault="00805A50">
      <w:pPr>
        <w:pStyle w:val="CommentText"/>
      </w:pPr>
      <w:r>
        <w:rPr>
          <w:rStyle w:val="CommentReference"/>
        </w:rPr>
        <w:annotationRef/>
      </w:r>
      <w:r>
        <w:t>Do you mean that you tested for autocorrelation among the residuals and did not detect any significant autocorrelation?</w:t>
      </w:r>
    </w:p>
  </w:comment>
  <w:comment w:id="249" w:author="Holt, Kendra" w:date="2022-01-23T07:05:00Z" w:initials="KH">
    <w:p w14:paraId="3B333575" w14:textId="0E8CD7A2" w:rsidR="00805A50" w:rsidRDefault="00805A50">
      <w:pPr>
        <w:pStyle w:val="CommentText"/>
      </w:pPr>
      <w:r>
        <w:rPr>
          <w:rStyle w:val="CommentReference"/>
        </w:rPr>
        <w:annotationRef/>
      </w:r>
      <w:r>
        <w:t>Yes, clarified in model fits</w:t>
      </w:r>
    </w:p>
  </w:comment>
  <w:comment w:id="250" w:author="DFO" w:date="2021-12-22T11:24:00Z" w:initials="PC">
    <w:p w14:paraId="6F375797" w14:textId="09AAB30D" w:rsidR="00805A50" w:rsidRDefault="00805A50">
      <w:pPr>
        <w:pStyle w:val="CommentText"/>
      </w:pPr>
      <w:r>
        <w:rPr>
          <w:rStyle w:val="CommentReference"/>
        </w:rPr>
        <w:annotationRef/>
      </w:r>
      <w:r>
        <w:t>Consider combining these sentences</w:t>
      </w:r>
    </w:p>
  </w:comment>
  <w:comment w:id="251" w:author="Holt, Kendra" w:date="2022-01-23T07:09:00Z" w:initials="KH">
    <w:p w14:paraId="710507AD" w14:textId="17D112F4" w:rsidR="00805A50" w:rsidRDefault="00805A50">
      <w:pPr>
        <w:pStyle w:val="CommentText"/>
      </w:pPr>
      <w:r>
        <w:rPr>
          <w:rStyle w:val="CommentReference"/>
        </w:rPr>
        <w:annotationRef/>
      </w:r>
      <w:r>
        <w:t>Done, thanks</w:t>
      </w:r>
    </w:p>
  </w:comment>
  <w:comment w:id="259" w:author="DFO" w:date="2021-12-22T11:26:00Z" w:initials="PC">
    <w:p w14:paraId="10383EB7" w14:textId="58CAA08F" w:rsidR="00805A50" w:rsidRDefault="00805A50">
      <w:pPr>
        <w:pStyle w:val="CommentText"/>
      </w:pPr>
      <w:r>
        <w:rPr>
          <w:rStyle w:val="CommentReference"/>
        </w:rPr>
        <w:annotationRef/>
      </w:r>
    </w:p>
  </w:comment>
  <w:comment w:id="266" w:author="DFO" w:date="2021-12-22T11:28:00Z" w:initials="PC">
    <w:p w14:paraId="271CFB58" w14:textId="47EFE7AF" w:rsidR="00805A50" w:rsidRDefault="00805A50">
      <w:pPr>
        <w:pStyle w:val="CommentText"/>
      </w:pPr>
      <w:r>
        <w:rPr>
          <w:rStyle w:val="CommentReference"/>
        </w:rPr>
        <w:annotationRef/>
      </w:r>
      <w:r>
        <w:t>Is a figure caption needed here?</w:t>
      </w:r>
    </w:p>
  </w:comment>
  <w:comment w:id="281" w:author="DFO" w:date="2021-12-22T11:31:00Z" w:initials="PC">
    <w:p w14:paraId="1CF15921" w14:textId="77777777" w:rsidR="00805A50" w:rsidRDefault="00805A50">
      <w:pPr>
        <w:pStyle w:val="CommentText"/>
      </w:pPr>
      <w:r>
        <w:rPr>
          <w:rStyle w:val="CommentReference"/>
        </w:rPr>
        <w:annotationRef/>
      </w:r>
      <w:r>
        <w:t>The x-axis should be labelled Brood Year to avoid any confusion with return year.</w:t>
      </w:r>
    </w:p>
    <w:p w14:paraId="74E686B4" w14:textId="77777777" w:rsidR="00805A50" w:rsidRDefault="00805A50">
      <w:pPr>
        <w:pStyle w:val="CommentText"/>
      </w:pPr>
    </w:p>
    <w:p w14:paraId="612FB1F1" w14:textId="7C70926E" w:rsidR="00805A50" w:rsidRDefault="00805A50">
      <w:pPr>
        <w:pStyle w:val="CommentText"/>
      </w:pPr>
      <w:r>
        <w:t>Also are these scale age data?</w:t>
      </w:r>
    </w:p>
  </w:comment>
  <w:comment w:id="282" w:author="Holt, Kendra" w:date="2022-01-23T07:37:00Z" w:initials="KH">
    <w:p w14:paraId="7B078683" w14:textId="430D54E7" w:rsidR="00805A50" w:rsidRDefault="00805A50">
      <w:pPr>
        <w:pStyle w:val="CommentText"/>
      </w:pPr>
      <w:r>
        <w:rPr>
          <w:rStyle w:val="CommentReference"/>
        </w:rPr>
        <w:annotationRef/>
      </w:r>
      <w:r>
        <w:t>Correction made to include brood year in axis label.  I think these are scale ages, but need to confirm with Michael.</w:t>
      </w:r>
    </w:p>
  </w:comment>
  <w:comment w:id="290" w:author="DFO" w:date="2021-12-22T11:57:00Z" w:initials="PC">
    <w:p w14:paraId="6C3A3218" w14:textId="5EB4DA0D" w:rsidR="00805A50" w:rsidRDefault="00805A50">
      <w:pPr>
        <w:pStyle w:val="CommentText"/>
      </w:pPr>
      <w:r>
        <w:rPr>
          <w:rStyle w:val="CommentReference"/>
        </w:rPr>
        <w:annotationRef/>
      </w:r>
      <w:r>
        <w:t>Pacific Salmon Commission Joint Coho Technical Committee. 2013. 1986-2009 periodic report (revised). Report TCCOHO (13)-1.</w:t>
      </w:r>
    </w:p>
  </w:comment>
  <w:comment w:id="291" w:author="Holt, Kendra" w:date="2022-01-23T07:56:00Z" w:initials="KH">
    <w:p w14:paraId="4F49CC0D" w14:textId="1933D1A2" w:rsidR="00805A50" w:rsidRDefault="00805A50">
      <w:pPr>
        <w:pStyle w:val="CommentText"/>
      </w:pPr>
      <w:r>
        <w:rPr>
          <w:rStyle w:val="CommentReference"/>
        </w:rPr>
        <w:annotationRef/>
      </w:r>
      <w:r>
        <w:t>Added</w:t>
      </w:r>
    </w:p>
  </w:comment>
  <w:comment w:id="294" w:author="DFO" w:date="2021-12-22T13:00:00Z" w:initials="PC">
    <w:p w14:paraId="276BE838" w14:textId="71B86FDA" w:rsidR="00805A50" w:rsidRDefault="00805A50">
      <w:pPr>
        <w:pStyle w:val="CommentText"/>
      </w:pPr>
      <w:r>
        <w:rPr>
          <w:rStyle w:val="CommentReference"/>
        </w:rPr>
        <w:annotationRef/>
      </w:r>
    </w:p>
  </w:comment>
  <w:comment w:id="345" w:author="DFO" w:date="2021-12-22T13:15:00Z" w:initials="PC">
    <w:p w14:paraId="33FCF33E" w14:textId="0A0C527D" w:rsidR="00805A50" w:rsidRDefault="00805A50">
      <w:pPr>
        <w:pStyle w:val="CommentText"/>
      </w:pPr>
      <w:r>
        <w:rPr>
          <w:rStyle w:val="CommentReference"/>
        </w:rPr>
        <w:annotationRef/>
      </w:r>
    </w:p>
  </w:comment>
  <w:comment w:id="364" w:author="DFO" w:date="2021-12-22T13:21:00Z" w:initials="PC">
    <w:p w14:paraId="29279105" w14:textId="0C7B0985" w:rsidR="00805A50" w:rsidRDefault="00805A50">
      <w:pPr>
        <w:pStyle w:val="CommentText"/>
      </w:pPr>
      <w:r>
        <w:rPr>
          <w:rStyle w:val="CommentReference"/>
        </w:rPr>
        <w:annotationRef/>
      </w:r>
      <w:r>
        <w:t>Perhaps add a sentence explaining why</w:t>
      </w:r>
    </w:p>
  </w:comment>
  <w:comment w:id="365" w:author="Holt, Kendra" w:date="2022-01-24T09:53:00Z" w:initials="KH">
    <w:p w14:paraId="22A8E3C7" w14:textId="7E503DFC" w:rsidR="00A428A2" w:rsidRDefault="00A428A2">
      <w:pPr>
        <w:pStyle w:val="CommentText"/>
      </w:pPr>
      <w:r>
        <w:rPr>
          <w:rStyle w:val="CommentReference"/>
        </w:rPr>
        <w:annotationRef/>
      </w:r>
      <w:r>
        <w:t>Re-worked paragraph to better describe</w:t>
      </w:r>
    </w:p>
  </w:comment>
  <w:comment w:id="407" w:author="DFO" w:date="2021-12-22T13:26:00Z" w:initials="PC">
    <w:p w14:paraId="1138E571" w14:textId="44997D6A" w:rsidR="00805A50" w:rsidRDefault="00805A50">
      <w:pPr>
        <w:pStyle w:val="CommentText"/>
      </w:pPr>
      <w:r>
        <w:rPr>
          <w:rStyle w:val="CommentReference"/>
        </w:rPr>
        <w:annotationRef/>
      </w:r>
      <w:r>
        <w:t>This analysis is interesting, but is the inference limited to IFC or can one take this inference to other SMUs, e.g. central coast sockeye</w:t>
      </w:r>
    </w:p>
  </w:comment>
  <w:comment w:id="417" w:author="DFO" w:date="2021-12-22T13:30:00Z" w:initials="PC">
    <w:p w14:paraId="70B3BDC1" w14:textId="666D971D" w:rsidR="00805A50" w:rsidRDefault="00805A50">
      <w:pPr>
        <w:pStyle w:val="CommentText"/>
      </w:pPr>
      <w:r>
        <w:rPr>
          <w:rStyle w:val="CommentReference"/>
        </w:rPr>
        <w:annotationRef/>
      </w:r>
      <w:r>
        <w:t>There isn’t a fixed ER policy right now or in the recent past, so the relevance is uncertain.</w:t>
      </w:r>
    </w:p>
  </w:comment>
  <w:comment w:id="418" w:author="DFO" w:date="2021-12-22T13:31:00Z" w:initials="PC">
    <w:p w14:paraId="65E3E6EF" w14:textId="3DDB76A8" w:rsidR="00805A50" w:rsidRDefault="00805A50">
      <w:pPr>
        <w:pStyle w:val="CommentText"/>
      </w:pPr>
      <w:r>
        <w:rPr>
          <w:rStyle w:val="CommentReference"/>
        </w:rPr>
        <w:annotationRef/>
      </w:r>
      <w:r>
        <w:t>Is this linear?  What if Canadian ER is increased to 14% in 2022 when the dominant cycle for Fraser sockeye happens.  how much do you recommend increasing the LRP for that year.  There are year to year changes in ER depending on the fishery plans, and there is not a fixed ER policy for IFC.</w:t>
      </w:r>
    </w:p>
  </w:comment>
  <w:comment w:id="419" w:author="DFO" w:date="2021-12-22T13:33:00Z" w:initials="PC">
    <w:p w14:paraId="2371FC7B" w14:textId="4ADCBD98" w:rsidR="00805A50" w:rsidRDefault="00805A50">
      <w:pPr>
        <w:pStyle w:val="CommentText"/>
      </w:pPr>
      <w:r>
        <w:rPr>
          <w:rStyle w:val="CommentReference"/>
        </w:rPr>
        <w:annotationRef/>
      </w:r>
      <w:r>
        <w:t xml:space="preserve">Again, this doesn’t align with the operation of the fisheries or the fishery ERs. </w:t>
      </w:r>
    </w:p>
  </w:comment>
  <w:comment w:id="424" w:author="DFO" w:date="2021-12-22T13:35:00Z" w:initials="PC">
    <w:p w14:paraId="0DAC227D" w14:textId="221085F9" w:rsidR="00805A50" w:rsidRDefault="00805A50">
      <w:pPr>
        <w:pStyle w:val="CommentText"/>
      </w:pPr>
      <w:r>
        <w:rPr>
          <w:rStyle w:val="CommentReference"/>
        </w:rPr>
        <w:annotationRef/>
      </w:r>
      <w:r>
        <w:t>There is a lot of mention about the variation in the productivity of the CUs, but can a figure be added that illustrates the prob. Distns for the 5 CUSs. Are these significantly different or are they overlapping distributions?</w:t>
      </w:r>
    </w:p>
  </w:comment>
  <w:comment w:id="429" w:author="DFO" w:date="2021-12-22T13:36:00Z" w:initials="PC">
    <w:p w14:paraId="1ECE7EE0" w14:textId="72E62419" w:rsidR="00805A50" w:rsidRDefault="00805A50">
      <w:pPr>
        <w:pStyle w:val="CommentText"/>
      </w:pPr>
      <w:r>
        <w:rPr>
          <w:rStyle w:val="CommentReference"/>
        </w:rPr>
        <w:annotationRef/>
      </w:r>
    </w:p>
  </w:comment>
  <w:comment w:id="431" w:author="DFO" w:date="2021-12-22T13:36:00Z" w:initials="PC">
    <w:p w14:paraId="69E2010B" w14:textId="2FCF0E5E" w:rsidR="00805A50" w:rsidRDefault="00805A50">
      <w:pPr>
        <w:pStyle w:val="CommentText"/>
      </w:pPr>
      <w:r>
        <w:rPr>
          <w:rStyle w:val="CommentReference"/>
        </w:rPr>
        <w:annotationRef/>
      </w:r>
      <w:r>
        <w:t>Sentinel stocks final report citation that I sent with my comments on the other report</w:t>
      </w:r>
    </w:p>
  </w:comment>
  <w:comment w:id="434" w:author="DFO" w:date="2021-12-22T13:38:00Z" w:initials="PC">
    <w:p w14:paraId="5D318F05" w14:textId="51591670" w:rsidR="00805A50" w:rsidRDefault="00805A50">
      <w:pPr>
        <w:pStyle w:val="CommentText"/>
      </w:pPr>
      <w:r>
        <w:rPr>
          <w:rStyle w:val="CommentReference"/>
        </w:rPr>
        <w:annotationRef/>
      </w:r>
      <w:r>
        <w:t>Can a pHOScensus value be provided where PHOS includes hatchery fish originative from within the escapement indicator stock plus any out-of-basin strays.</w:t>
      </w:r>
    </w:p>
  </w:comment>
  <w:comment w:id="444" w:author="DFO" w:date="2021-12-22T13:43:00Z" w:initials="PC">
    <w:p w14:paraId="402DF16D" w14:textId="30AEFE9F" w:rsidR="00805A50" w:rsidRDefault="00805A50">
      <w:pPr>
        <w:pStyle w:val="CommentText"/>
      </w:pPr>
      <w:r>
        <w:rPr>
          <w:rStyle w:val="CommentReference"/>
        </w:rPr>
        <w:annotationRef/>
      </w:r>
      <w:r>
        <w:t>Tourism includes, surfing, walking on the beach, going to restaurant, etc.  The direct effect is the removal of fish in recreational fisheries.  A person storm watching in Tofino is not a direct threat.</w:t>
      </w:r>
    </w:p>
  </w:comment>
  <w:comment w:id="450" w:author="DFO" w:date="2021-12-22T13:45:00Z" w:initials="PC">
    <w:p w14:paraId="260ECC01" w14:textId="7C9DBD69" w:rsidR="00805A50" w:rsidRDefault="00805A50">
      <w:pPr>
        <w:pStyle w:val="CommentText"/>
      </w:pPr>
      <w:r>
        <w:rPr>
          <w:rStyle w:val="CommentReference"/>
        </w:rPr>
        <w:annotationRef/>
      </w:r>
      <w:r>
        <w:t>The warm water temperatures are in the summer when juvenile and adult chinook are not in freshwater.</w:t>
      </w:r>
    </w:p>
  </w:comment>
  <w:comment w:id="477" w:author="DFO" w:date="2021-12-22T13:52:00Z" w:initials="PC">
    <w:p w14:paraId="582248DC" w14:textId="3652169C" w:rsidR="00805A50" w:rsidRDefault="00805A50">
      <w:pPr>
        <w:pStyle w:val="CommentText"/>
      </w:pPr>
      <w:r>
        <w:rPr>
          <w:rStyle w:val="CommentReference"/>
        </w:rPr>
        <w:annotationRef/>
      </w:r>
    </w:p>
  </w:comment>
  <w:comment w:id="495" w:author="DFO" w:date="2021-12-22T13:57:00Z" w:initials="PC">
    <w:p w14:paraId="1121AA6F" w14:textId="60B8600C" w:rsidR="00805A50" w:rsidRDefault="00805A50">
      <w:pPr>
        <w:pStyle w:val="CommentText"/>
      </w:pPr>
      <w:r>
        <w:rPr>
          <w:rStyle w:val="CommentReference"/>
        </w:rPr>
        <w:annotationRef/>
      </w:r>
      <w:r>
        <w:t>For the most recent generation or the most recent year or something else.</w:t>
      </w:r>
    </w:p>
  </w:comment>
  <w:comment w:id="502" w:author="DFO" w:date="2021-12-22T13:58:00Z" w:initials="PC">
    <w:p w14:paraId="44A9C5A3" w14:textId="424C98FF" w:rsidR="00805A50" w:rsidRDefault="00805A50">
      <w:pPr>
        <w:pStyle w:val="CommentText"/>
      </w:pPr>
      <w:r>
        <w:rPr>
          <w:rStyle w:val="CommentReference"/>
        </w:rPr>
        <w:annotationRef/>
      </w:r>
      <w:r>
        <w:t>Should this not be the same set of years for all the stocks.  I know some sites, like tranquil, have been enhanced for some years and then enhancement stops.  Does it make sense to use a time series average.  What if a site only has one or two years of pni?</w:t>
      </w:r>
    </w:p>
  </w:comment>
  <w:comment w:id="503" w:author="DFO" w:date="2021-12-22T14:00:00Z" w:initials="PC">
    <w:p w14:paraId="773A8702" w14:textId="7D75754E" w:rsidR="00805A50" w:rsidRDefault="00805A50">
      <w:pPr>
        <w:pStyle w:val="CommentText"/>
      </w:pPr>
      <w:r>
        <w:rPr>
          <w:rStyle w:val="CommentReference"/>
        </w:rPr>
        <w:annotationRef/>
      </w:r>
      <w:r>
        <w:t>So this is an exception to the proposed rule.  Is that the approach that we are going to take in the future?  Why not change the tolerance limit to 0.6 or 0.72?</w:t>
      </w:r>
    </w:p>
  </w:comment>
  <w:comment w:id="506" w:author="DFO" w:date="2021-12-22T14:02:00Z" w:initials="PC">
    <w:p w14:paraId="7548FC98" w14:textId="60A6115B" w:rsidR="00805A50" w:rsidRDefault="00805A50">
      <w:pPr>
        <w:pStyle w:val="CommentText"/>
      </w:pPr>
      <w:r>
        <w:rPr>
          <w:rStyle w:val="CommentReference"/>
        </w:rPr>
        <w:annotationRef/>
      </w:r>
      <w:r>
        <w:t>Fair enough but shouldn’t the guidelines for identifying the significant enhancement be part of this work. I think the approaches and examples in the WCVI section make good sense, but let’s write them out so they can be applied consistently to other SMUs.</w:t>
      </w:r>
    </w:p>
  </w:comment>
  <w:comment w:id="509" w:author="DFO" w:date="2021-12-22T14:04:00Z" w:initials="PC">
    <w:p w14:paraId="3BEB662D" w14:textId="44D993DD" w:rsidR="00805A50" w:rsidRDefault="00805A50">
      <w:pPr>
        <w:pStyle w:val="CommentText"/>
      </w:pPr>
      <w:r>
        <w:rPr>
          <w:rStyle w:val="CommentReference"/>
        </w:rPr>
        <w:annotationRef/>
      </w:r>
      <w:r>
        <w:t>I don’t know what this means specifically, can it be clarified</w:t>
      </w:r>
    </w:p>
  </w:comment>
  <w:comment w:id="538" w:author="DFO" w:date="2021-12-22T14:12:00Z" w:initials="PC">
    <w:p w14:paraId="38E120FB" w14:textId="2FBB1EF7" w:rsidR="00805A50" w:rsidRDefault="00805A50">
      <w:pPr>
        <w:pStyle w:val="CommentText"/>
      </w:pPr>
      <w:r>
        <w:rPr>
          <w:rStyle w:val="CommentReference"/>
        </w:rPr>
        <w:annotationRef/>
      </w:r>
    </w:p>
  </w:comment>
  <w:comment w:id="539" w:author="DFO" w:date="2021-12-22T14:38:00Z" w:initials="PC">
    <w:p w14:paraId="405AAB9C" w14:textId="4D5A9C77" w:rsidR="00805A50" w:rsidRDefault="00805A50">
      <w:pPr>
        <w:pStyle w:val="CommentText"/>
      </w:pPr>
      <w:r>
        <w:rPr>
          <w:rStyle w:val="CommentReference"/>
        </w:rPr>
        <w:annotationRef/>
      </w:r>
      <w:r>
        <w:t>Okay, but most of the inlets have chinook non-retention regulations.  Perhaps this about the exploitation differences among the inlet sub-populations.</w:t>
      </w:r>
    </w:p>
  </w:comment>
  <w:comment w:id="541" w:author="DFO" w:date="2021-12-22T14:41:00Z" w:initials="PC">
    <w:p w14:paraId="6C90E524" w14:textId="64053FEB" w:rsidR="00805A50" w:rsidRDefault="00805A50">
      <w:pPr>
        <w:pStyle w:val="CommentText"/>
      </w:pPr>
      <w:r>
        <w:rPr>
          <w:rStyle w:val="CommentReference"/>
        </w:rPr>
        <w:annotationRef/>
      </w:r>
      <w:r>
        <w:t>Were all hatchery origin fish excluded…eg. these are the age proportion for the NORs…correct?</w:t>
      </w:r>
    </w:p>
  </w:comment>
  <w:comment w:id="542" w:author="DFO" w:date="2021-12-22T14:40:00Z" w:initials="PC">
    <w:p w14:paraId="119C2EF5" w14:textId="05EF038B" w:rsidR="00805A50" w:rsidRDefault="00805A50">
      <w:pPr>
        <w:pStyle w:val="CommentText"/>
      </w:pPr>
      <w:r>
        <w:rPr>
          <w:rStyle w:val="CommentReference"/>
        </w:rPr>
        <w:annotationRef/>
      </w:r>
      <w:r>
        <w:t>Can you label brood year on the figure?</w:t>
      </w:r>
    </w:p>
  </w:comment>
  <w:comment w:id="547" w:author="DFO" w:date="2021-12-22T14:42:00Z" w:initials="PC">
    <w:p w14:paraId="50A6847F" w14:textId="1FCAA663" w:rsidR="00805A50" w:rsidRDefault="00805A50">
      <w:pPr>
        <w:pStyle w:val="CommentText"/>
      </w:pPr>
      <w:r>
        <w:rPr>
          <w:rStyle w:val="CommentReference"/>
        </w:rPr>
        <w:annotationRef/>
      </w:r>
      <w:r>
        <w:t>5% is not realistic.  Over the last 5 yrs SEAK ER was 13.5% and over the last 10 Years it was 15%</w:t>
      </w:r>
    </w:p>
  </w:comment>
  <w:comment w:id="548" w:author="DFO" w:date="2021-12-22T14:45:00Z" w:initials="PC">
    <w:p w14:paraId="04FDA0FD" w14:textId="39A2A8C1" w:rsidR="00805A50" w:rsidRDefault="00805A50">
      <w:pPr>
        <w:pStyle w:val="CommentText"/>
      </w:pPr>
      <w:r>
        <w:rPr>
          <w:rStyle w:val="CommentReference"/>
        </w:rPr>
        <w:annotationRef/>
      </w:r>
      <w:r>
        <w:t>I think you mean the frequency of red status….not depletion.</w:t>
      </w:r>
    </w:p>
  </w:comment>
  <w:comment w:id="555" w:author="DFO" w:date="2021-12-22T14:50:00Z" w:initials="PC">
    <w:p w14:paraId="6E236A75" w14:textId="7CC67C36" w:rsidR="00805A50" w:rsidRDefault="00805A50">
      <w:pPr>
        <w:pStyle w:val="CommentText"/>
      </w:pPr>
      <w:r>
        <w:rPr>
          <w:rStyle w:val="CommentReference"/>
        </w:rPr>
        <w:annotationRef/>
      </w:r>
      <w:r>
        <w:t>Unaccounted for hatchery enhancement may also cause recruitment (and productivity) to be overestimated.  How does that relate to the LRPs and their performance.</w:t>
      </w:r>
    </w:p>
  </w:comment>
  <w:comment w:id="570" w:author="DFO" w:date="2021-12-22T14:52:00Z" w:initials="PC">
    <w:p w14:paraId="59235068" w14:textId="6046A6C6" w:rsidR="00805A50" w:rsidRDefault="00805A50">
      <w:pPr>
        <w:pStyle w:val="CommentText"/>
      </w:pPr>
      <w:r>
        <w:rPr>
          <w:rStyle w:val="CommentReference"/>
        </w:rPr>
        <w:annotationRef/>
      </w:r>
      <w:r>
        <w:t>What about the WCVI chinook examples where the inlets were used?</w:t>
      </w:r>
    </w:p>
  </w:comment>
  <w:comment w:id="587" w:author="DFO" w:date="2021-12-22T14:58:00Z" w:initials="PC">
    <w:p w14:paraId="6B02D14E" w14:textId="66249E83" w:rsidR="00805A50" w:rsidRDefault="00805A50">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19DD40" w15:done="0"/>
  <w15:commentEx w15:paraId="1C499F44" w15:done="0"/>
  <w15:commentEx w15:paraId="4F6FC453" w15:done="0"/>
  <w15:commentEx w15:paraId="0DCB8F14" w15:done="0"/>
  <w15:commentEx w15:paraId="553CAD75" w15:done="0"/>
  <w15:commentEx w15:paraId="13D74E61" w15:done="0"/>
  <w15:commentEx w15:paraId="45E68FCB" w15:done="0"/>
  <w15:commentEx w15:paraId="39272D32" w15:done="0"/>
  <w15:commentEx w15:paraId="28EF5F3E" w15:paraIdParent="39272D32" w15:done="0"/>
  <w15:commentEx w15:paraId="2EFDB7D3" w15:done="0"/>
  <w15:commentEx w15:paraId="0334D35B" w15:paraIdParent="2EFDB7D3" w15:done="0"/>
  <w15:commentEx w15:paraId="5681D944" w15:done="0"/>
  <w15:commentEx w15:paraId="193F7C50" w15:paraIdParent="5681D944" w15:done="0"/>
  <w15:commentEx w15:paraId="4E78E7B5" w15:done="0"/>
  <w15:commentEx w15:paraId="5DAFD3BE" w15:paraIdParent="4E78E7B5" w15:done="0"/>
  <w15:commentEx w15:paraId="0F5DFB13" w15:done="0"/>
  <w15:commentEx w15:paraId="0CD284D8" w15:paraIdParent="0F5DFB13" w15:done="0"/>
  <w15:commentEx w15:paraId="2375C618" w15:done="0"/>
  <w15:commentEx w15:paraId="704A038A" w15:paraIdParent="2375C618" w15:done="0"/>
  <w15:commentEx w15:paraId="783D576A" w15:done="0"/>
  <w15:commentEx w15:paraId="17A059A2" w15:paraIdParent="783D576A" w15:done="0"/>
  <w15:commentEx w15:paraId="644F6F66" w15:done="0"/>
  <w15:commentEx w15:paraId="7F95CD96" w15:paraIdParent="644F6F66" w15:done="0"/>
  <w15:commentEx w15:paraId="5671797D" w15:done="0"/>
  <w15:commentEx w15:paraId="5A4E9DA8" w15:done="0"/>
  <w15:commentEx w15:paraId="4C3F4D39" w15:paraIdParent="5A4E9DA8" w15:done="0"/>
  <w15:commentEx w15:paraId="1503096E" w15:done="0"/>
  <w15:commentEx w15:paraId="3DF7CDCA" w15:paraIdParent="1503096E" w15:done="0"/>
  <w15:commentEx w15:paraId="75D14A7F" w15:done="0"/>
  <w15:commentEx w15:paraId="308D7ACF" w15:done="0"/>
  <w15:commentEx w15:paraId="3EAD135E" w15:done="0"/>
  <w15:commentEx w15:paraId="10CCD185" w15:done="0"/>
  <w15:commentEx w15:paraId="0313256C" w15:paraIdParent="10CCD185" w15:done="0"/>
  <w15:commentEx w15:paraId="1C8EA306" w15:done="0"/>
  <w15:commentEx w15:paraId="2710F080" w15:done="0"/>
  <w15:commentEx w15:paraId="4FE737BD" w15:done="0"/>
  <w15:commentEx w15:paraId="7452344F" w15:done="0"/>
  <w15:commentEx w15:paraId="0E5CE5F6" w15:paraIdParent="7452344F" w15:done="0"/>
  <w15:commentEx w15:paraId="296686C5" w15:paraIdParent="7452344F" w15:done="0"/>
  <w15:commentEx w15:paraId="10ADB50F" w15:done="0"/>
  <w15:commentEx w15:paraId="7307CBC0" w15:done="0"/>
  <w15:commentEx w15:paraId="32A71DBD" w15:paraIdParent="7307CBC0" w15:done="0"/>
  <w15:commentEx w15:paraId="31B2B8A8" w15:done="0"/>
  <w15:commentEx w15:paraId="373B305E" w15:paraIdParent="31B2B8A8" w15:done="0"/>
  <w15:commentEx w15:paraId="31015430" w15:done="0"/>
  <w15:commentEx w15:paraId="51A9446D" w15:paraIdParent="31015430" w15:done="0"/>
  <w15:commentEx w15:paraId="1B0787B6" w15:done="0"/>
  <w15:commentEx w15:paraId="588859F8" w15:paraIdParent="1B0787B6" w15:done="0"/>
  <w15:commentEx w15:paraId="2638D8F0" w15:paraIdParent="1B0787B6" w15:done="0"/>
  <w15:commentEx w15:paraId="0AEE1588" w15:done="0"/>
  <w15:commentEx w15:paraId="6ABCAFA9" w15:done="0"/>
  <w15:commentEx w15:paraId="72AE2987" w15:paraIdParent="6ABCAFA9" w15:done="0"/>
  <w15:commentEx w15:paraId="55844E6A" w15:done="0"/>
  <w15:commentEx w15:paraId="48051636" w15:paraIdParent="55844E6A" w15:done="0"/>
  <w15:commentEx w15:paraId="7AB95274" w15:done="0"/>
  <w15:commentEx w15:paraId="3110B188" w15:done="0"/>
  <w15:commentEx w15:paraId="48864887" w15:done="0"/>
  <w15:commentEx w15:paraId="40B5300B" w15:paraIdParent="48864887" w15:done="0"/>
  <w15:commentEx w15:paraId="18E1467A" w15:done="0"/>
  <w15:commentEx w15:paraId="26D246C2" w15:done="0"/>
  <w15:commentEx w15:paraId="29E46A54" w15:done="0"/>
  <w15:commentEx w15:paraId="4CD7D322" w15:done="0"/>
  <w15:commentEx w15:paraId="3B333575" w15:paraIdParent="4CD7D322" w15:done="0"/>
  <w15:commentEx w15:paraId="6F375797" w15:done="0"/>
  <w15:commentEx w15:paraId="710507AD" w15:paraIdParent="6F375797" w15:done="0"/>
  <w15:commentEx w15:paraId="10383EB7" w15:done="0"/>
  <w15:commentEx w15:paraId="271CFB58" w15:done="0"/>
  <w15:commentEx w15:paraId="612FB1F1" w15:done="0"/>
  <w15:commentEx w15:paraId="7B078683" w15:paraIdParent="612FB1F1" w15:done="0"/>
  <w15:commentEx w15:paraId="6C3A3218" w15:done="0"/>
  <w15:commentEx w15:paraId="4F49CC0D" w15:paraIdParent="6C3A3218" w15:done="0"/>
  <w15:commentEx w15:paraId="276BE838" w15:done="0"/>
  <w15:commentEx w15:paraId="33FCF33E" w15:done="0"/>
  <w15:commentEx w15:paraId="29279105" w15:done="0"/>
  <w15:commentEx w15:paraId="22A8E3C7" w15:paraIdParent="29279105" w15:done="0"/>
  <w15:commentEx w15:paraId="1138E571" w15:done="0"/>
  <w15:commentEx w15:paraId="70B3BDC1" w15:done="0"/>
  <w15:commentEx w15:paraId="65E3E6EF" w15:done="0"/>
  <w15:commentEx w15:paraId="2371FC7B" w15:done="0"/>
  <w15:commentEx w15:paraId="0DAC227D" w15:done="0"/>
  <w15:commentEx w15:paraId="1ECE7EE0" w15:done="0"/>
  <w15:commentEx w15:paraId="69E2010B" w15:done="0"/>
  <w15:commentEx w15:paraId="5D318F05" w15:done="0"/>
  <w15:commentEx w15:paraId="402DF16D" w15:done="0"/>
  <w15:commentEx w15:paraId="260ECC01" w15:done="0"/>
  <w15:commentEx w15:paraId="582248DC" w15:done="0"/>
  <w15:commentEx w15:paraId="1121AA6F" w15:done="0"/>
  <w15:commentEx w15:paraId="44A9C5A3" w15:done="0"/>
  <w15:commentEx w15:paraId="773A8702" w15:done="0"/>
  <w15:commentEx w15:paraId="7548FC98" w15:done="0"/>
  <w15:commentEx w15:paraId="3BEB662D" w15:done="0"/>
  <w15:commentEx w15:paraId="38E120FB" w15:done="0"/>
  <w15:commentEx w15:paraId="405AAB9C" w15:done="0"/>
  <w15:commentEx w15:paraId="6C90E524" w15:done="0"/>
  <w15:commentEx w15:paraId="119C2EF5" w15:done="0"/>
  <w15:commentEx w15:paraId="50A6847F" w15:done="0"/>
  <w15:commentEx w15:paraId="04FDA0FD" w15:done="0"/>
  <w15:commentEx w15:paraId="6E236A75" w15:done="0"/>
  <w15:commentEx w15:paraId="59235068" w15:done="0"/>
  <w15:commentEx w15:paraId="6B02D14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82E41B" w14:textId="77777777" w:rsidR="00161351" w:rsidRDefault="00161351">
      <w:pPr>
        <w:spacing w:before="0" w:after="0"/>
      </w:pPr>
      <w:r>
        <w:separator/>
      </w:r>
    </w:p>
  </w:endnote>
  <w:endnote w:type="continuationSeparator" w:id="0">
    <w:p w14:paraId="6587F9A7" w14:textId="77777777" w:rsidR="00161351" w:rsidRDefault="0016135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CDFC02" w14:textId="77777777" w:rsidR="00805A50" w:rsidRDefault="00805A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43A529" w14:textId="0709E682" w:rsidR="00805A50" w:rsidRPr="00C11771" w:rsidRDefault="00805A50" w:rsidP="00D8449D">
    <w:pPr>
      <w:pBdr>
        <w:top w:val="single" w:sz="4" w:space="1" w:color="auto"/>
      </w:pBdr>
      <w:jc w:val="center"/>
      <w:rPr>
        <w:rFonts w:cs="Arial"/>
        <w:sz w:val="20"/>
      </w:rPr>
    </w:pPr>
    <w:r w:rsidRPr="00985F0C">
      <w:rPr>
        <w:rFonts w:cs="Arial"/>
        <w:sz w:val="20"/>
      </w:rPr>
      <w:fldChar w:fldCharType="begin"/>
    </w:r>
    <w:r w:rsidRPr="00985F0C">
      <w:rPr>
        <w:rFonts w:cs="Arial"/>
        <w:sz w:val="20"/>
      </w:rPr>
      <w:instrText xml:space="preserve"> PAGE </w:instrText>
    </w:r>
    <w:r w:rsidRPr="00985F0C">
      <w:rPr>
        <w:rFonts w:cs="Arial"/>
        <w:sz w:val="20"/>
      </w:rPr>
      <w:fldChar w:fldCharType="separate"/>
    </w:r>
    <w:r w:rsidR="007E3179">
      <w:rPr>
        <w:rFonts w:cs="Arial"/>
        <w:noProof/>
        <w:sz w:val="20"/>
      </w:rPr>
      <w:t>21</w:t>
    </w:r>
    <w:r w:rsidRPr="00985F0C">
      <w:rPr>
        <w:rFonts w:cs="Arial"/>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F56EF3" w14:textId="77777777" w:rsidR="00805A50" w:rsidRDefault="00805A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FA5E94" w14:textId="77777777" w:rsidR="00161351" w:rsidRDefault="00161351">
      <w:r>
        <w:separator/>
      </w:r>
    </w:p>
  </w:footnote>
  <w:footnote w:type="continuationSeparator" w:id="0">
    <w:p w14:paraId="6F24300B" w14:textId="77777777" w:rsidR="00161351" w:rsidRDefault="00161351">
      <w:r>
        <w:continuationSeparator/>
      </w:r>
    </w:p>
  </w:footnote>
  <w:footnote w:id="1">
    <w:p w14:paraId="336DE149" w14:textId="77777777" w:rsidR="00805A50" w:rsidRDefault="00805A50">
      <w:pPr>
        <w:pStyle w:val="FootnoteText"/>
      </w:pPr>
      <w:r>
        <w:rPr>
          <w:rStyle w:val="FootnoteReference"/>
        </w:rPr>
        <w:footnoteRef/>
      </w:r>
      <w:r>
        <w:t xml:space="preserve"> Holt et. al. Guidelines for Defining Limit Reference Points for Pacific Salmon Stock Management Units. CSAS Working Paper. In review</w:t>
      </w:r>
    </w:p>
  </w:footnote>
  <w:footnote w:id="2">
    <w:p w14:paraId="19686AD0" w14:textId="77777777" w:rsidR="00805A50" w:rsidRDefault="00805A50">
      <w:pPr>
        <w:pStyle w:val="FootnoteText"/>
      </w:pPr>
      <w:r>
        <w:rPr>
          <w:rStyle w:val="FootnoteReference"/>
        </w:rPr>
        <w:footnoteRef/>
      </w:r>
      <w:r>
        <w:t xml:space="preserve"> Pestal, G., MacDonald, B, Grant, S, and Holt, C., in prep. Rapid Status Approximations from Integrated Expert Assessments Under Canada’s Wild Salmon Policy. Can. Tech. Rep. Fish. Aquat. Sci.</w:t>
      </w:r>
    </w:p>
  </w:footnote>
  <w:footnote w:id="3">
    <w:p w14:paraId="55D6775E" w14:textId="77777777" w:rsidR="00805A50" w:rsidRDefault="00805A50">
      <w:pPr>
        <w:pStyle w:val="FootnoteText"/>
      </w:pPr>
      <w:r>
        <w:rPr>
          <w:rStyle w:val="FootnoteReference"/>
        </w:rPr>
        <w:footnoteRef/>
      </w:r>
      <w:r>
        <w:t xml:space="preserve"> Weir, L., et al. (in press). Recovery Potential Assessment for 11 Designatable Units of Chinook Salmon, Oncorhynchus tshawytscha, Part 2: Elements 12 to 22. DFO Can. Sci. Advis. Sec. Res. Doc. viii + 126 p.</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98F19" w14:textId="77777777" w:rsidR="00805A50" w:rsidRDefault="00805A50"/>
  <w:p w14:paraId="0A33858E" w14:textId="77777777" w:rsidR="00805A50" w:rsidRDefault="00805A50"/>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4D7C77" w14:textId="77777777" w:rsidR="00805A50" w:rsidRDefault="00805A5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8971A" w14:textId="77777777" w:rsidR="00805A50" w:rsidRDefault="00805A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3CBBDEE"/>
    <w:multiLevelType w:val="multilevel"/>
    <w:tmpl w:val="F6F0DE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EA454B4C"/>
    <w:multiLevelType w:val="multilevel"/>
    <w:tmpl w:val="4DC4B5B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FFFFFF7C"/>
    <w:multiLevelType w:val="singleLevel"/>
    <w:tmpl w:val="53F6832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FC0F63E"/>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EF38F672"/>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566A7B4C"/>
    <w:lvl w:ilvl="0">
      <w:start w:val="1"/>
      <w:numFmt w:val="lowerLetter"/>
      <w:pStyle w:val="ListNumber2"/>
      <w:lvlText w:val="%1."/>
      <w:lvlJc w:val="left"/>
      <w:pPr>
        <w:ind w:left="643" w:hanging="360"/>
      </w:pPr>
    </w:lvl>
  </w:abstractNum>
  <w:abstractNum w:abstractNumId="6" w15:restartNumberingAfterBreak="0">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BB3C76C4"/>
    <w:lvl w:ilvl="0">
      <w:start w:val="1"/>
      <w:numFmt w:val="bullet"/>
      <w:pStyle w:val="ListBullet2"/>
      <w:lvlText w:val="o"/>
      <w:lvlJc w:val="left"/>
      <w:pPr>
        <w:ind w:left="643" w:hanging="360"/>
      </w:pPr>
      <w:rPr>
        <w:rFonts w:ascii="Courier New" w:hAnsi="Courier New" w:cs="Courier New" w:hint="default"/>
      </w:rPr>
    </w:lvl>
  </w:abstractNum>
  <w:abstractNum w:abstractNumId="10" w15:restartNumberingAfterBreak="0">
    <w:nsid w:val="FFFFFF88"/>
    <w:multiLevelType w:val="singleLevel"/>
    <w:tmpl w:val="AE6ABC4C"/>
    <w:lvl w:ilvl="0">
      <w:start w:val="1"/>
      <w:numFmt w:val="decimal"/>
      <w:pStyle w:val="ListNumber"/>
      <w:lvlText w:val="%1."/>
      <w:lvlJc w:val="left"/>
      <w:pPr>
        <w:tabs>
          <w:tab w:val="num" w:pos="360"/>
        </w:tabs>
        <w:ind w:left="360" w:hanging="360"/>
      </w:pPr>
    </w:lvl>
  </w:abstractNum>
  <w:abstractNum w:abstractNumId="11" w15:restartNumberingAfterBreak="0">
    <w:nsid w:val="FFFFFF89"/>
    <w:multiLevelType w:val="singleLevel"/>
    <w:tmpl w:val="099AC4BA"/>
    <w:lvl w:ilvl="0">
      <w:start w:val="1"/>
      <w:numFmt w:val="bullet"/>
      <w:pStyle w:val="ListBullet"/>
      <w:lvlText w:val=""/>
      <w:lvlJc w:val="left"/>
      <w:pPr>
        <w:tabs>
          <w:tab w:val="num" w:pos="360"/>
        </w:tabs>
        <w:ind w:left="360" w:hanging="360"/>
      </w:pPr>
      <w:rPr>
        <w:rFonts w:ascii="Symbol" w:hAnsi="Symbol" w:hint="default"/>
        <w:lang w:val="en-CA"/>
      </w:rPr>
    </w:lvl>
  </w:abstractNum>
  <w:abstractNum w:abstractNumId="12" w15:restartNumberingAfterBreak="0">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9875CF3"/>
    <w:multiLevelType w:val="multilevel"/>
    <w:tmpl w:val="10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C1AE401"/>
    <w:multiLevelType w:val="multilevel"/>
    <w:tmpl w:val="C38084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47261BAD"/>
    <w:multiLevelType w:val="multilevel"/>
    <w:tmpl w:val="C582B8B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8" w15:restartNumberingAfterBreak="0">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19" w15:restartNumberingAfterBreak="0">
    <w:nsid w:val="4FBE019A"/>
    <w:multiLevelType w:val="multilevel"/>
    <w:tmpl w:val="0C0C734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0" w15:restartNumberingAfterBreak="0">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21" w15:restartNumberingAfterBreak="0">
    <w:nsid w:val="54F033FB"/>
    <w:multiLevelType w:val="multilevel"/>
    <w:tmpl w:val="EE6AE222"/>
    <w:lvl w:ilvl="0">
      <w:start w:val="1"/>
      <w:numFmt w:val="decimal"/>
      <w:pStyle w:val="Heading1withnumbers"/>
      <w:suff w:val="space"/>
      <w:lvlText w:val="%1."/>
      <w:lvlJc w:val="left"/>
      <w:pPr>
        <w:ind w:left="360" w:hanging="360"/>
      </w:pPr>
      <w:rPr>
        <w:rFonts w:hint="default"/>
      </w:rPr>
    </w:lvl>
    <w:lvl w:ilvl="1">
      <w:start w:val="1"/>
      <w:numFmt w:val="decimal"/>
      <w:pStyle w:val="Heading2withnumbers"/>
      <w:suff w:val="space"/>
      <w:lvlText w:val="%1.%2."/>
      <w:lvlJc w:val="left"/>
      <w:pPr>
        <w:ind w:left="720" w:hanging="720"/>
      </w:pPr>
      <w:rPr>
        <w:rFonts w:hint="default"/>
      </w:rPr>
    </w:lvl>
    <w:lvl w:ilvl="2">
      <w:start w:val="1"/>
      <w:numFmt w:val="decimal"/>
      <w:pStyle w:val="Heading3withnumbers"/>
      <w:suff w:val="space"/>
      <w:lvlText w:val="%1.%2.%3."/>
      <w:lvlJc w:val="left"/>
      <w:pPr>
        <w:ind w:left="1080" w:hanging="720"/>
      </w:pPr>
      <w:rPr>
        <w:rFonts w:hint="default"/>
      </w:rPr>
    </w:lvl>
    <w:lvl w:ilvl="3">
      <w:start w:val="1"/>
      <w:numFmt w:val="decimal"/>
      <w:pStyle w:val="Heading4withnumbers"/>
      <w:suff w:val="space"/>
      <w:lvlText w:val="%1.%2.%3.%4."/>
      <w:lvlJc w:val="left"/>
      <w:pPr>
        <w:ind w:left="1440" w:hanging="720"/>
      </w:pPr>
      <w:rPr>
        <w:rFonts w:hint="default"/>
      </w:rPr>
    </w:lvl>
    <w:lvl w:ilvl="4">
      <w:start w:val="1"/>
      <w:numFmt w:val="decimal"/>
      <w:pStyle w:val="Heading5withnumbers"/>
      <w:suff w:val="space"/>
      <w:lvlText w:val="%1.%2.%3.%4.%5."/>
      <w:lvlJc w:val="left"/>
      <w:pPr>
        <w:ind w:left="180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70535DD"/>
    <w:multiLevelType w:val="hybridMultilevel"/>
    <w:tmpl w:val="78FE0DAE"/>
    <w:lvl w:ilvl="0" w:tplc="AAE8349C">
      <w:start w:val="1"/>
      <w:numFmt w:val="bulle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1315DCA"/>
    <w:multiLevelType w:val="multilevel"/>
    <w:tmpl w:val="A42230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4" w15:restartNumberingAfterBreak="0">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12"/>
  </w:num>
  <w:num w:numId="3">
    <w:abstractNumId w:val="24"/>
  </w:num>
  <w:num w:numId="4">
    <w:abstractNumId w:val="18"/>
  </w:num>
  <w:num w:numId="5">
    <w:abstractNumId w:val="11"/>
  </w:num>
  <w:num w:numId="6">
    <w:abstractNumId w:val="9"/>
  </w:num>
  <w:num w:numId="7">
    <w:abstractNumId w:val="8"/>
  </w:num>
  <w:num w:numId="8">
    <w:abstractNumId w:val="7"/>
  </w:num>
  <w:num w:numId="9">
    <w:abstractNumId w:val="6"/>
  </w:num>
  <w:num w:numId="10">
    <w:abstractNumId w:val="11"/>
  </w:num>
  <w:num w:numId="11">
    <w:abstractNumId w:val="11"/>
  </w:num>
  <w:num w:numId="12">
    <w:abstractNumId w:val="22"/>
  </w:num>
  <w:num w:numId="13">
    <w:abstractNumId w:val="20"/>
  </w:num>
  <w:num w:numId="14">
    <w:abstractNumId w:val="13"/>
  </w:num>
  <w:num w:numId="15">
    <w:abstractNumId w:val="25"/>
  </w:num>
  <w:num w:numId="16">
    <w:abstractNumId w:val="10"/>
  </w:num>
  <w:num w:numId="17">
    <w:abstractNumId w:val="5"/>
  </w:num>
  <w:num w:numId="18">
    <w:abstractNumId w:val="4"/>
  </w:num>
  <w:num w:numId="19">
    <w:abstractNumId w:val="3"/>
  </w:num>
  <w:num w:numId="20">
    <w:abstractNumId w:val="2"/>
  </w:num>
  <w:num w:numId="21">
    <w:abstractNumId w:val="10"/>
    <w:lvlOverride w:ilvl="0">
      <w:startOverride w:val="1"/>
    </w:lvlOverride>
  </w:num>
  <w:num w:numId="22">
    <w:abstractNumId w:val="5"/>
    <w:lvlOverride w:ilvl="0">
      <w:startOverride w:val="1"/>
    </w:lvlOverride>
  </w:num>
  <w:num w:numId="23">
    <w:abstractNumId w:val="11"/>
  </w:num>
  <w:num w:numId="24">
    <w:abstractNumId w:val="9"/>
  </w:num>
  <w:num w:numId="25">
    <w:abstractNumId w:val="10"/>
  </w:num>
  <w:num w:numId="26">
    <w:abstractNumId w:val="5"/>
  </w:num>
  <w:num w:numId="27">
    <w:abstractNumId w:val="15"/>
  </w:num>
  <w:num w:numId="28">
    <w:abstractNumId w:val="21"/>
  </w:num>
  <w:num w:numId="29">
    <w:abstractNumId w:val="16"/>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num>
  <w:num w:numId="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num>
  <w:num w:numId="45">
    <w:abstractNumId w:val="0"/>
  </w:num>
  <w:num w:numId="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FO">
    <w15:presenceInfo w15:providerId="None" w15:userId="DFO"/>
  </w15:person>
  <w15:person w15:author="Holt, Kendra">
    <w15:presenceInfo w15:providerId="AD" w15:userId="S-1-5-21-334392860-1687531001-4089495415-51983"/>
  </w15:person>
  <w15:person w15:author="Holt, Kendra [2]">
    <w15:presenceInfo w15:providerId="AD" w15:userId="S-1-5-21-334392860-1687531001-4089495415-519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25914"/>
    <w:rsid w:val="00030DE6"/>
    <w:rsid w:val="00036AE9"/>
    <w:rsid w:val="00044514"/>
    <w:rsid w:val="000E4D43"/>
    <w:rsid w:val="0010579A"/>
    <w:rsid w:val="001276CB"/>
    <w:rsid w:val="00161351"/>
    <w:rsid w:val="00176CBF"/>
    <w:rsid w:val="001A5589"/>
    <w:rsid w:val="001F5250"/>
    <w:rsid w:val="00235B34"/>
    <w:rsid w:val="00242659"/>
    <w:rsid w:val="00266FBB"/>
    <w:rsid w:val="00307B22"/>
    <w:rsid w:val="00326501"/>
    <w:rsid w:val="0035196D"/>
    <w:rsid w:val="003F34B8"/>
    <w:rsid w:val="00425002"/>
    <w:rsid w:val="004332CC"/>
    <w:rsid w:val="004530F0"/>
    <w:rsid w:val="004C7CD2"/>
    <w:rsid w:val="004E29B3"/>
    <w:rsid w:val="005042A6"/>
    <w:rsid w:val="00552121"/>
    <w:rsid w:val="00571E19"/>
    <w:rsid w:val="00590D07"/>
    <w:rsid w:val="006768B7"/>
    <w:rsid w:val="006A3632"/>
    <w:rsid w:val="006B4C49"/>
    <w:rsid w:val="006F5AD1"/>
    <w:rsid w:val="007628C1"/>
    <w:rsid w:val="00784D58"/>
    <w:rsid w:val="007C7216"/>
    <w:rsid w:val="007E0CDF"/>
    <w:rsid w:val="007E3179"/>
    <w:rsid w:val="007F5826"/>
    <w:rsid w:val="00805A50"/>
    <w:rsid w:val="00813CEE"/>
    <w:rsid w:val="008C4C36"/>
    <w:rsid w:val="008D6863"/>
    <w:rsid w:val="00933094"/>
    <w:rsid w:val="00964BA4"/>
    <w:rsid w:val="009A24F9"/>
    <w:rsid w:val="009B5071"/>
    <w:rsid w:val="00A428A2"/>
    <w:rsid w:val="00AD3E87"/>
    <w:rsid w:val="00AE5B2A"/>
    <w:rsid w:val="00B0521F"/>
    <w:rsid w:val="00B42C9A"/>
    <w:rsid w:val="00B5032B"/>
    <w:rsid w:val="00B830FE"/>
    <w:rsid w:val="00B86B75"/>
    <w:rsid w:val="00BC48D5"/>
    <w:rsid w:val="00BC736E"/>
    <w:rsid w:val="00C037C1"/>
    <w:rsid w:val="00C13F63"/>
    <w:rsid w:val="00C14330"/>
    <w:rsid w:val="00C36279"/>
    <w:rsid w:val="00CD2874"/>
    <w:rsid w:val="00CF5F31"/>
    <w:rsid w:val="00D8449D"/>
    <w:rsid w:val="00DC2897"/>
    <w:rsid w:val="00DF1210"/>
    <w:rsid w:val="00E315A3"/>
    <w:rsid w:val="00E50787"/>
    <w:rsid w:val="00E51158"/>
    <w:rsid w:val="00E67F11"/>
    <w:rsid w:val="00E9510E"/>
    <w:rsid w:val="00EC0598"/>
    <w:rsid w:val="00F22208"/>
    <w:rsid w:val="00F43274"/>
    <w:rsid w:val="00F57B6D"/>
    <w:rsid w:val="00FA6300"/>
    <w:rsid w:val="00FC622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D6A35"/>
  <w15:docId w15:val="{D42DC95F-CFFD-4ECE-8B7F-7D70E288E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95A3D"/>
    <w:pPr>
      <w:spacing w:before="120" w:after="120"/>
    </w:pPr>
    <w:rPr>
      <w:rFonts w:ascii="Arial" w:hAnsi="Arial"/>
      <w:sz w:val="22"/>
      <w:lang w:val="en-US" w:eastAsia="en-US"/>
    </w:rPr>
  </w:style>
  <w:style w:type="paragraph" w:styleId="Heading1">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type="paragraph" w:styleId="Heading2">
    <w:name w:val="heading 2"/>
    <w:basedOn w:val="Normal"/>
    <w:next w:val="Normal"/>
    <w:link w:val="Heading2Char"/>
    <w:autoRedefine/>
    <w:qFormat/>
    <w:rsid w:val="007517CF"/>
    <w:pPr>
      <w:keepNext/>
      <w:spacing w:before="240"/>
      <w:outlineLvl w:val="1"/>
    </w:pPr>
    <w:rPr>
      <w:rFonts w:ascii="Arial Bold" w:hAnsi="Arial Bold"/>
      <w:b/>
      <w:caps/>
      <w:sz w:val="24"/>
      <w:szCs w:val="24"/>
      <w:lang w:val="en-CA"/>
    </w:rPr>
  </w:style>
  <w:style w:type="paragraph" w:styleId="Heading3">
    <w:name w:val="heading 3"/>
    <w:basedOn w:val="Normal"/>
    <w:next w:val="Normal"/>
    <w:link w:val="Heading3Char"/>
    <w:autoRedefine/>
    <w:qFormat/>
    <w:rsid w:val="007517CF"/>
    <w:pPr>
      <w:keepNext/>
      <w:spacing w:before="240"/>
      <w:contextualSpacing/>
      <w:outlineLvl w:val="2"/>
    </w:pPr>
    <w:rPr>
      <w:b/>
      <w:sz w:val="24"/>
      <w:szCs w:val="22"/>
      <w:lang w:val="fr-CA"/>
    </w:rPr>
  </w:style>
  <w:style w:type="paragraph" w:styleId="Heading4">
    <w:name w:val="heading 4"/>
    <w:basedOn w:val="Normal"/>
    <w:next w:val="Normal"/>
    <w:link w:val="Heading4Char"/>
    <w:autoRedefine/>
    <w:qFormat/>
    <w:rsid w:val="007517CF"/>
    <w:pPr>
      <w:keepNext/>
      <w:ind w:left="360"/>
      <w:outlineLvl w:val="3"/>
    </w:pPr>
    <w:rPr>
      <w:b/>
      <w:bCs/>
      <w:szCs w:val="28"/>
    </w:rPr>
  </w:style>
  <w:style w:type="paragraph" w:styleId="Heading5">
    <w:name w:val="heading 5"/>
    <w:basedOn w:val="Normal"/>
    <w:next w:val="Normal"/>
    <w:link w:val="Heading5Char"/>
    <w:qFormat/>
    <w:rsid w:val="00A857A3"/>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517CF"/>
    <w:pPr>
      <w:tabs>
        <w:tab w:val="center" w:pos="4320"/>
        <w:tab w:val="right" w:pos="8640"/>
      </w:tabs>
    </w:pPr>
  </w:style>
  <w:style w:type="paragraph" w:customStyle="1" w:styleId="CoverPageHeaderCSAS">
    <w:name w:val="Cover Page: Header (CSAS)"/>
    <w:basedOn w:val="Normal"/>
    <w:rsid w:val="007517CF"/>
    <w:pPr>
      <w:pBdr>
        <w:bottom w:val="single" w:sz="4" w:space="1" w:color="auto"/>
      </w:pBdr>
    </w:pPr>
    <w:rPr>
      <w:b/>
      <w:szCs w:val="24"/>
    </w:rPr>
  </w:style>
  <w:style w:type="character" w:styleId="Hyperlink">
    <w:name w:val="Hyperlink"/>
    <w:uiPriority w:val="99"/>
    <w:rsid w:val="007517CF"/>
    <w:rPr>
      <w:rFonts w:ascii="Arial" w:hAnsi="Arial"/>
      <w:color w:val="0000FF"/>
      <w:sz w:val="22"/>
      <w:u w:val="single"/>
    </w:rPr>
  </w:style>
  <w:style w:type="paragraph" w:customStyle="1" w:styleId="CoverPageHeaderseries">
    <w:name w:val="Cover Page: Header (series"/>
    <w:aliases w:val="number,region)"/>
    <w:basedOn w:val="Normal"/>
    <w:rsid w:val="007517CF"/>
    <w:rPr>
      <w:b/>
      <w:szCs w:val="24"/>
    </w:rPr>
  </w:style>
  <w:style w:type="paragraph" w:styleId="ListBullet">
    <w:name w:val="List Bullet"/>
    <w:basedOn w:val="Normal"/>
    <w:rsid w:val="007517CF"/>
    <w:pPr>
      <w:numPr>
        <w:numId w:val="23"/>
      </w:numPr>
      <w:spacing w:before="0"/>
    </w:pPr>
  </w:style>
  <w:style w:type="paragraph" w:styleId="FootnoteText">
    <w:name w:val="footnote text"/>
    <w:basedOn w:val="Normal"/>
    <w:link w:val="FootnoteTextChar"/>
    <w:uiPriority w:val="99"/>
    <w:semiHidden/>
    <w:unhideWhenUsed/>
    <w:rsid w:val="007517CF"/>
    <w:rPr>
      <w:sz w:val="20"/>
    </w:rPr>
  </w:style>
  <w:style w:type="character" w:customStyle="1" w:styleId="FootnoteTextChar">
    <w:name w:val="Footnote Text Char"/>
    <w:link w:val="FootnoteText"/>
    <w:uiPriority w:val="99"/>
    <w:semiHidden/>
    <w:rsid w:val="007517CF"/>
    <w:rPr>
      <w:rFonts w:ascii="Arial" w:hAnsi="Arial"/>
      <w:lang w:val="en-US" w:eastAsia="en-US"/>
    </w:rPr>
  </w:style>
  <w:style w:type="character" w:styleId="FootnoteReference">
    <w:name w:val="footnote reference"/>
    <w:uiPriority w:val="99"/>
    <w:semiHidden/>
    <w:unhideWhenUsed/>
    <w:rsid w:val="007517CF"/>
    <w:rPr>
      <w:vertAlign w:val="superscript"/>
    </w:rPr>
  </w:style>
  <w:style w:type="paragraph" w:customStyle="1" w:styleId="citation">
    <w:name w:val="citation"/>
    <w:basedOn w:val="Normal"/>
    <w:qFormat/>
    <w:rsid w:val="00A770F7"/>
    <w:pPr>
      <w:keepLines/>
      <w:ind w:left="360" w:hanging="360"/>
    </w:pPr>
    <w:rPr>
      <w:szCs w:val="22"/>
      <w:lang w:val="en-CA"/>
    </w:rPr>
  </w:style>
  <w:style w:type="paragraph" w:styleId="TOC1">
    <w:name w:val="toc 1"/>
    <w:basedOn w:val="Normal"/>
    <w:next w:val="Normal"/>
    <w:autoRedefine/>
    <w:uiPriority w:val="39"/>
    <w:rsid w:val="00A0385C"/>
    <w:pPr>
      <w:tabs>
        <w:tab w:val="right" w:leader="dot" w:pos="9356"/>
      </w:tabs>
      <w:spacing w:after="60"/>
    </w:pPr>
    <w:rPr>
      <w:caps/>
    </w:rPr>
  </w:style>
  <w:style w:type="paragraph" w:customStyle="1" w:styleId="CoverDocumenttitle">
    <w:name w:val="Cover: Document title"/>
    <w:basedOn w:val="Normal"/>
    <w:qFormat/>
    <w:rsid w:val="002C4346"/>
    <w:pPr>
      <w:spacing w:before="0" w:after="480"/>
      <w:jc w:val="center"/>
    </w:pPr>
    <w:rPr>
      <w:b/>
      <w:sz w:val="24"/>
      <w:szCs w:val="24"/>
    </w:rPr>
  </w:style>
  <w:style w:type="paragraph" w:styleId="TOC2">
    <w:name w:val="toc 2"/>
    <w:basedOn w:val="Normal"/>
    <w:next w:val="Normal"/>
    <w:autoRedefine/>
    <w:uiPriority w:val="39"/>
    <w:rsid w:val="00A0385C"/>
    <w:pPr>
      <w:tabs>
        <w:tab w:val="right" w:leader="dot" w:pos="9350"/>
      </w:tabs>
      <w:spacing w:before="60" w:after="60"/>
      <w:ind w:left="288"/>
    </w:pPr>
    <w:rPr>
      <w:caps/>
    </w:rPr>
  </w:style>
  <w:style w:type="paragraph" w:customStyle="1" w:styleId="CoverAuthor">
    <w:name w:val="Cover: Author"/>
    <w:basedOn w:val="Normal"/>
    <w:link w:val="CoverAuthorChar"/>
    <w:qFormat/>
    <w:rsid w:val="000E4A0D"/>
    <w:pPr>
      <w:spacing w:before="480" w:after="480"/>
      <w:jc w:val="center"/>
    </w:pPr>
  </w:style>
  <w:style w:type="character" w:customStyle="1" w:styleId="CoverAuthorChar">
    <w:name w:val="Cover: Author Char"/>
    <w:link w:val="CoverAuthor"/>
    <w:rsid w:val="000E4A0D"/>
    <w:rPr>
      <w:rFonts w:ascii="Arial" w:hAnsi="Arial"/>
      <w:sz w:val="22"/>
      <w:lang w:val="en-US" w:eastAsia="en-US" w:bidi="ar-SA"/>
    </w:rPr>
  </w:style>
  <w:style w:type="paragraph" w:customStyle="1" w:styleId="CoverAddress">
    <w:name w:val="Cover: Address"/>
    <w:basedOn w:val="Normal"/>
    <w:link w:val="CoverAddressChar"/>
    <w:qFormat/>
    <w:rsid w:val="003905D8"/>
    <w:pPr>
      <w:jc w:val="center"/>
    </w:pPr>
  </w:style>
  <w:style w:type="character" w:customStyle="1" w:styleId="CoverAddressChar">
    <w:name w:val="Cover: Address Char"/>
    <w:link w:val="CoverAddress"/>
    <w:rsid w:val="003905D8"/>
    <w:rPr>
      <w:rFonts w:ascii="Arial" w:hAnsi="Arial"/>
      <w:sz w:val="22"/>
      <w:lang w:val="en-US" w:eastAsia="en-US"/>
    </w:rPr>
  </w:style>
  <w:style w:type="paragraph" w:customStyle="1" w:styleId="ForewordPublishedby2ndpage">
    <w:name w:val="Foreword &amp; Published by (2nd page)"/>
    <w:basedOn w:val="Normal"/>
    <w:rsid w:val="007517CF"/>
    <w:pPr>
      <w:spacing w:before="360"/>
      <w:jc w:val="center"/>
    </w:pPr>
    <w:rPr>
      <w:rFonts w:ascii="Arial Bold" w:hAnsi="Arial Bold"/>
      <w:b/>
      <w:bCs/>
      <w:szCs w:val="22"/>
    </w:rPr>
  </w:style>
  <w:style w:type="paragraph" w:customStyle="1" w:styleId="TranslatedTitle">
    <w:name w:val="Translated Title"/>
    <w:basedOn w:val="Normal"/>
    <w:qFormat/>
    <w:rsid w:val="007517CF"/>
    <w:pPr>
      <w:spacing w:before="240"/>
      <w:jc w:val="center"/>
    </w:pPr>
    <w:rPr>
      <w:b/>
      <w:sz w:val="24"/>
      <w:lang w:val="en-CA"/>
    </w:rPr>
  </w:style>
  <w:style w:type="paragraph" w:customStyle="1" w:styleId="Caption-Table">
    <w:name w:val="Caption - Table"/>
    <w:basedOn w:val="Normal"/>
    <w:qFormat/>
    <w:rsid w:val="00A770F7"/>
    <w:pPr>
      <w:keepNext/>
      <w:keepLines/>
      <w:spacing w:before="240"/>
    </w:pPr>
    <w:rPr>
      <w:i/>
      <w:sz w:val="20"/>
      <w:lang w:val="en-CA"/>
    </w:rPr>
  </w:style>
  <w:style w:type="paragraph" w:customStyle="1" w:styleId="Caption-Figure">
    <w:name w:val="Caption - Figure"/>
    <w:basedOn w:val="Normal"/>
    <w:qFormat/>
    <w:rsid w:val="00A770F7"/>
    <w:pPr>
      <w:keepLines/>
      <w:spacing w:after="240"/>
    </w:pPr>
    <w:rPr>
      <w:i/>
      <w:sz w:val="20"/>
    </w:rPr>
  </w:style>
  <w:style w:type="paragraph" w:styleId="TOC3">
    <w:name w:val="toc 3"/>
    <w:basedOn w:val="Normal"/>
    <w:next w:val="Normal"/>
    <w:autoRedefine/>
    <w:uiPriority w:val="39"/>
    <w:rsid w:val="00CE4E19"/>
    <w:pPr>
      <w:spacing w:before="60" w:after="60"/>
      <w:ind w:left="480"/>
    </w:pPr>
    <w:rPr>
      <w:szCs w:val="22"/>
    </w:rPr>
  </w:style>
  <w:style w:type="character" w:styleId="FollowedHyperlink">
    <w:name w:val="FollowedHyperlink"/>
    <w:rsid w:val="007517CF"/>
    <w:rPr>
      <w:rFonts w:ascii="Arial" w:hAnsi="Arial"/>
      <w:color w:val="606420"/>
      <w:sz w:val="22"/>
      <w:u w:val="single"/>
    </w:rPr>
  </w:style>
  <w:style w:type="paragraph" w:styleId="BodyText">
    <w:name w:val="Body Text"/>
    <w:basedOn w:val="Normal"/>
    <w:link w:val="BodyTextChar"/>
    <w:qFormat/>
    <w:rsid w:val="007517CF"/>
  </w:style>
  <w:style w:type="paragraph" w:customStyle="1" w:styleId="citation-translated">
    <w:name w:val="citation - translated"/>
    <w:basedOn w:val="citation"/>
    <w:qFormat/>
    <w:rsid w:val="007517CF"/>
    <w:rPr>
      <w:i/>
    </w:rPr>
  </w:style>
  <w:style w:type="character" w:customStyle="1" w:styleId="BodyTextChar">
    <w:name w:val="Body Text Char"/>
    <w:basedOn w:val="DefaultParagraphFont"/>
    <w:link w:val="BodyText"/>
    <w:rsid w:val="007517CF"/>
    <w:rPr>
      <w:rFonts w:ascii="Arial" w:hAnsi="Arial"/>
      <w:sz w:val="22"/>
      <w:lang w:val="en-US" w:eastAsia="en-US"/>
    </w:rPr>
  </w:style>
  <w:style w:type="paragraph" w:styleId="ListBullet2">
    <w:name w:val="List Bullet 2"/>
    <w:basedOn w:val="Normal"/>
    <w:unhideWhenUsed/>
    <w:rsid w:val="007517CF"/>
    <w:pPr>
      <w:numPr>
        <w:numId w:val="24"/>
      </w:numPr>
      <w:tabs>
        <w:tab w:val="left" w:pos="720"/>
      </w:tabs>
      <w:spacing w:before="0"/>
      <w:contextualSpacing/>
    </w:pPr>
  </w:style>
  <w:style w:type="paragraph" w:styleId="ListNumber">
    <w:name w:val="List Number"/>
    <w:basedOn w:val="Normal"/>
    <w:unhideWhenUsed/>
    <w:rsid w:val="007517CF"/>
    <w:pPr>
      <w:numPr>
        <w:numId w:val="25"/>
      </w:numPr>
      <w:spacing w:before="0"/>
    </w:pPr>
  </w:style>
  <w:style w:type="paragraph" w:styleId="ListNumber2">
    <w:name w:val="List Number 2"/>
    <w:basedOn w:val="Normal"/>
    <w:unhideWhenUsed/>
    <w:rsid w:val="007517CF"/>
    <w:pPr>
      <w:numPr>
        <w:numId w:val="26"/>
      </w:numPr>
      <w:spacing w:before="0"/>
    </w:pPr>
  </w:style>
  <w:style w:type="paragraph" w:customStyle="1" w:styleId="Blockquote">
    <w:name w:val="Blockquote"/>
    <w:basedOn w:val="Normal"/>
    <w:rsid w:val="00A770F7"/>
    <w:pPr>
      <w:ind w:left="720"/>
    </w:pPr>
  </w:style>
  <w:style w:type="paragraph" w:styleId="BalloonText">
    <w:name w:val="Balloon Text"/>
    <w:basedOn w:val="Normal"/>
    <w:link w:val="BalloonTextChar"/>
    <w:uiPriority w:val="99"/>
    <w:semiHidden/>
    <w:unhideWhenUsed/>
    <w:rsid w:val="00B664F9"/>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4F9"/>
    <w:rPr>
      <w:rFonts w:ascii="Tahoma" w:hAnsi="Tahoma" w:cs="Tahoma"/>
      <w:sz w:val="16"/>
      <w:szCs w:val="16"/>
      <w:lang w:val="en-US" w:eastAsia="en-US"/>
    </w:rPr>
  </w:style>
  <w:style w:type="character" w:customStyle="1" w:styleId="Heading1Char">
    <w:name w:val="Heading 1 Char"/>
    <w:basedOn w:val="DefaultParagraphFont"/>
    <w:link w:val="Heading1"/>
    <w:rsid w:val="00234B44"/>
    <w:rPr>
      <w:rFonts w:ascii="Arial Bold" w:hAnsi="Arial Bold"/>
      <w:b/>
      <w:caps/>
      <w:sz w:val="24"/>
      <w:szCs w:val="24"/>
      <w:lang w:eastAsia="en-US"/>
    </w:rPr>
  </w:style>
  <w:style w:type="character" w:customStyle="1" w:styleId="Heading2Char">
    <w:name w:val="Heading 2 Char"/>
    <w:basedOn w:val="DefaultParagraphFont"/>
    <w:link w:val="Heading2"/>
    <w:rsid w:val="007517CF"/>
    <w:rPr>
      <w:rFonts w:ascii="Arial Bold" w:hAnsi="Arial Bold"/>
      <w:b/>
      <w:caps/>
      <w:sz w:val="24"/>
      <w:szCs w:val="24"/>
      <w:lang w:eastAsia="en-US"/>
    </w:rPr>
  </w:style>
  <w:style w:type="character" w:customStyle="1" w:styleId="Heading3Char">
    <w:name w:val="Heading 3 Char"/>
    <w:basedOn w:val="DefaultParagraphFont"/>
    <w:link w:val="Heading3"/>
    <w:rsid w:val="007517CF"/>
    <w:rPr>
      <w:rFonts w:ascii="Arial" w:hAnsi="Arial"/>
      <w:b/>
      <w:sz w:val="24"/>
      <w:szCs w:val="22"/>
      <w:lang w:val="fr-CA" w:eastAsia="en-US"/>
    </w:rPr>
  </w:style>
  <w:style w:type="character" w:customStyle="1" w:styleId="Heading4Char">
    <w:name w:val="Heading 4 Char"/>
    <w:basedOn w:val="DefaultParagraphFont"/>
    <w:link w:val="Heading4"/>
    <w:rsid w:val="007517CF"/>
    <w:rPr>
      <w:rFonts w:ascii="Arial" w:hAnsi="Arial"/>
      <w:b/>
      <w:bCs/>
      <w:sz w:val="22"/>
      <w:szCs w:val="28"/>
      <w:lang w:val="en-US" w:eastAsia="en-US"/>
    </w:rPr>
  </w:style>
  <w:style w:type="character" w:customStyle="1" w:styleId="Heading5Char">
    <w:name w:val="Heading 5 Char"/>
    <w:basedOn w:val="DefaultParagraphFont"/>
    <w:link w:val="Heading5"/>
    <w:rsid w:val="00B664F9"/>
    <w:rPr>
      <w:rFonts w:ascii="Arial" w:hAnsi="Arial"/>
      <w:bCs/>
      <w:i/>
      <w:iCs/>
      <w:sz w:val="22"/>
      <w:szCs w:val="26"/>
      <w:lang w:val="en-US" w:eastAsia="en-US"/>
    </w:rPr>
  </w:style>
  <w:style w:type="paragraph" w:customStyle="1" w:styleId="BodyTextBold">
    <w:name w:val="Body Text + Bold"/>
    <w:basedOn w:val="BodyText"/>
    <w:rsid w:val="007517CF"/>
    <w:rPr>
      <w:b/>
    </w:rPr>
  </w:style>
  <w:style w:type="paragraph" w:customStyle="1" w:styleId="TABLEOFCONTENTS">
    <w:name w:val="TABLE OF CONTENTS"/>
    <w:basedOn w:val="ForewordPublishedby2ndpage"/>
    <w:rsid w:val="007F4A85"/>
    <w:rPr>
      <w:rFonts w:ascii="Arial" w:hAnsi="Arial"/>
      <w:caps/>
      <w:sz w:val="24"/>
      <w:lang w:val="en-CA"/>
    </w:rPr>
  </w:style>
  <w:style w:type="paragraph" w:customStyle="1" w:styleId="BodyTextBoldItallics">
    <w:name w:val="Body Text + Bold + Itallics"/>
    <w:basedOn w:val="BodyText"/>
    <w:rsid w:val="007517CF"/>
    <w:rPr>
      <w:b/>
      <w:i/>
    </w:rPr>
  </w:style>
  <w:style w:type="paragraph" w:customStyle="1" w:styleId="BodyTextCentered">
    <w:name w:val="Body Text + Centered"/>
    <w:basedOn w:val="BodyText"/>
    <w:link w:val="BodyTextCenteredChar"/>
    <w:rsid w:val="00A95A3D"/>
    <w:pPr>
      <w:jc w:val="center"/>
    </w:pPr>
    <w:rPr>
      <w:lang w:val="en-CA"/>
    </w:rPr>
  </w:style>
  <w:style w:type="character" w:customStyle="1" w:styleId="BodyTextCenteredChar">
    <w:name w:val="Body Text + Centered Char"/>
    <w:basedOn w:val="BodyTextChar"/>
    <w:link w:val="BodyTextCentered"/>
    <w:rsid w:val="00A95A3D"/>
    <w:rPr>
      <w:rFonts w:ascii="Arial" w:hAnsi="Arial"/>
      <w:sz w:val="22"/>
      <w:lang w:val="en-US" w:eastAsia="en-US"/>
    </w:rPr>
  </w:style>
  <w:style w:type="paragraph" w:styleId="Header">
    <w:name w:val="header"/>
    <w:basedOn w:val="Normal"/>
    <w:link w:val="HeaderChar"/>
    <w:uiPriority w:val="99"/>
    <w:unhideWhenUsed/>
    <w:rsid w:val="00767E64"/>
    <w:pPr>
      <w:tabs>
        <w:tab w:val="center" w:pos="4680"/>
        <w:tab w:val="right" w:pos="9360"/>
      </w:tabs>
      <w:spacing w:before="0" w:after="0"/>
    </w:pPr>
  </w:style>
  <w:style w:type="character" w:customStyle="1" w:styleId="HeaderChar">
    <w:name w:val="Header Char"/>
    <w:basedOn w:val="DefaultParagraphFont"/>
    <w:link w:val="Header"/>
    <w:uiPriority w:val="99"/>
    <w:rsid w:val="00767E64"/>
    <w:rPr>
      <w:rFonts w:ascii="Arial" w:hAnsi="Arial"/>
      <w:sz w:val="22"/>
      <w:lang w:val="en-US" w:eastAsia="en-US"/>
    </w:rPr>
  </w:style>
  <w:style w:type="paragraph" w:customStyle="1" w:styleId="Heading1withnumbers">
    <w:name w:val="Heading 1 with numbers"/>
    <w:basedOn w:val="Heading1"/>
    <w:next w:val="BodyText"/>
    <w:rsid w:val="007A3D6A"/>
    <w:pPr>
      <w:numPr>
        <w:numId w:val="28"/>
      </w:numPr>
    </w:pPr>
  </w:style>
  <w:style w:type="paragraph" w:customStyle="1" w:styleId="Heading2withnumbers">
    <w:name w:val="Heading 2 with numbers"/>
    <w:basedOn w:val="Heading2"/>
    <w:next w:val="BodyText"/>
    <w:rsid w:val="007A3D6A"/>
    <w:pPr>
      <w:numPr>
        <w:ilvl w:val="1"/>
        <w:numId w:val="28"/>
      </w:numPr>
    </w:pPr>
  </w:style>
  <w:style w:type="paragraph" w:customStyle="1" w:styleId="Heading3withnumbers">
    <w:name w:val="Heading 3 with numbers"/>
    <w:basedOn w:val="Heading3"/>
    <w:next w:val="BodyText"/>
    <w:rsid w:val="007A3D6A"/>
    <w:pPr>
      <w:numPr>
        <w:ilvl w:val="2"/>
        <w:numId w:val="28"/>
      </w:numPr>
    </w:pPr>
  </w:style>
  <w:style w:type="paragraph" w:customStyle="1" w:styleId="Heading4withnumbers">
    <w:name w:val="Heading 4 with numbers"/>
    <w:basedOn w:val="Heading4"/>
    <w:next w:val="BodyText"/>
    <w:rsid w:val="007A3D6A"/>
    <w:pPr>
      <w:numPr>
        <w:ilvl w:val="3"/>
        <w:numId w:val="28"/>
      </w:numPr>
    </w:pPr>
  </w:style>
  <w:style w:type="paragraph" w:customStyle="1" w:styleId="Heading5withnumbers">
    <w:name w:val="Heading 5 with numbers"/>
    <w:basedOn w:val="Heading4"/>
    <w:next w:val="BodyText"/>
    <w:rsid w:val="007A3D6A"/>
    <w:pPr>
      <w:numPr>
        <w:ilvl w:val="4"/>
        <w:numId w:val="28"/>
      </w:numPr>
    </w:pPr>
  </w:style>
  <w:style w:type="paragraph" w:customStyle="1" w:styleId="Compact">
    <w:name w:val="Compact"/>
    <w:basedOn w:val="BodyText"/>
    <w:qFormat/>
    <w:rsid w:val="00D64B9E"/>
    <w:pPr>
      <w:spacing w:before="40" w:after="40"/>
    </w:pPr>
    <w:rPr>
      <w:rFonts w:eastAsiaTheme="minorHAnsi" w:cstheme="minorBidi"/>
      <w:sz w:val="20"/>
      <w:szCs w:val="24"/>
    </w:rPr>
  </w:style>
  <w:style w:type="table" w:customStyle="1" w:styleId="Table">
    <w:name w:val="Table"/>
    <w:qFormat/>
    <w:rsid w:val="00D64B9E"/>
    <w:pPr>
      <w:spacing w:after="200"/>
    </w:pPr>
    <w:rPr>
      <w:rFonts w:asciiTheme="minorHAnsi" w:eastAsiaTheme="minorHAnsi" w:hAnsiTheme="minorHAnsi" w:cstheme="minorBidi"/>
      <w:sz w:val="24"/>
      <w:szCs w:val="24"/>
      <w:lang w:val="en-US" w:eastAsia="en-US"/>
    </w:rPr>
    <w:tblPr>
      <w:tblBorders>
        <w:top w:val="single" w:sz="4" w:space="0" w:color="auto"/>
        <w:bottom w:val="single" w:sz="4" w:space="0" w:color="auto"/>
      </w:tblBorders>
      <w:tblCellMar>
        <w:top w:w="0" w:type="dxa"/>
        <w:left w:w="108" w:type="dxa"/>
        <w:bottom w:w="0" w:type="dxa"/>
        <w:right w:w="108" w:type="dxa"/>
      </w:tblCellMar>
    </w:tblPr>
    <w:tblStylePr w:type="firstRow">
      <w:tblPr/>
      <w:tcPr>
        <w:tcBorders>
          <w:bottom w:val="single" w:sz="4" w:space="0" w:color="auto"/>
        </w:tcBorders>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uiPriority w:val="99"/>
    <w:semiHidden/>
    <w:unhideWhenUsed/>
    <w:rsid w:val="00D8449D"/>
    <w:rPr>
      <w:sz w:val="16"/>
      <w:szCs w:val="16"/>
    </w:rPr>
  </w:style>
  <w:style w:type="paragraph" w:styleId="CommentText">
    <w:name w:val="annotation text"/>
    <w:basedOn w:val="Normal"/>
    <w:link w:val="CommentTextChar"/>
    <w:uiPriority w:val="99"/>
    <w:semiHidden/>
    <w:unhideWhenUsed/>
    <w:rsid w:val="00D8449D"/>
    <w:rPr>
      <w:sz w:val="20"/>
    </w:rPr>
  </w:style>
  <w:style w:type="character" w:customStyle="1" w:styleId="CommentTextChar">
    <w:name w:val="Comment Text Char"/>
    <w:basedOn w:val="DefaultParagraphFont"/>
    <w:link w:val="CommentText"/>
    <w:uiPriority w:val="99"/>
    <w:semiHidden/>
    <w:rsid w:val="00D8449D"/>
    <w:rPr>
      <w:rFonts w:ascii="Arial" w:hAnsi="Arial"/>
      <w:lang w:val="en-US" w:eastAsia="en-US"/>
    </w:rPr>
  </w:style>
  <w:style w:type="paragraph" w:styleId="CommentSubject">
    <w:name w:val="annotation subject"/>
    <w:basedOn w:val="CommentText"/>
    <w:next w:val="CommentText"/>
    <w:link w:val="CommentSubjectChar"/>
    <w:uiPriority w:val="99"/>
    <w:semiHidden/>
    <w:unhideWhenUsed/>
    <w:rsid w:val="00D8449D"/>
    <w:rPr>
      <w:b/>
      <w:bCs/>
    </w:rPr>
  </w:style>
  <w:style w:type="character" w:customStyle="1" w:styleId="CommentSubjectChar">
    <w:name w:val="Comment Subject Char"/>
    <w:basedOn w:val="CommentTextChar"/>
    <w:link w:val="CommentSubject"/>
    <w:uiPriority w:val="99"/>
    <w:semiHidden/>
    <w:rsid w:val="00D8449D"/>
    <w:rPr>
      <w:rFonts w:ascii="Arial" w:hAnsi="Arial"/>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021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emf"/><Relationship Id="rId55" Type="http://schemas.openxmlformats.org/officeDocument/2006/relationships/hyperlink" Target="https://github.com/Pacific-salmon-assess/SalmonLRP_csasdown" TargetMode="External"/><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catalogue.data.gov.bc.ca/dataset/provincial-obstacles-to-fish-passage"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github.com/Pacific-salmon-assess/SalmonLRP_RetroEval" TargetMode="External"/><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1.xm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Pacific-salmon-assess/samSim/tree/LRP"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3.xml"/><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header" Target="header1.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github.com/Pacific-salmon-assess/samSim/tree/LRP" TargetMode="External"/><Relationship Id="rId62" Type="http://schemas.openxmlformats.org/officeDocument/2006/relationships/image" Target="media/image47.png"/><Relationship Id="rId70" Type="http://schemas.openxmlformats.org/officeDocument/2006/relationships/image" Target="media/image55.pdf"/><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github.com/Pacific-salmon-assess/samSim/tree/LR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72EEF-DAC1-4E84-A9F4-A2CEB3244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TotalTime>
  <Pages>116</Pages>
  <Words>41794</Words>
  <Characters>238231</Characters>
  <Application>Microsoft Office Word</Application>
  <DocSecurity>0</DocSecurity>
  <Lines>1985</Lines>
  <Paragraphs>558</Paragraphs>
  <ScaleCrop>false</ScaleCrop>
  <HeadingPairs>
    <vt:vector size="2" baseType="variant">
      <vt:variant>
        <vt:lpstr>Title</vt:lpstr>
      </vt:variant>
      <vt:variant>
        <vt:i4>1</vt:i4>
      </vt:variant>
    </vt:vector>
  </HeadingPairs>
  <TitlesOfParts>
    <vt:vector size="1" baseType="lpstr">
      <vt:lpstr>Case Study Applications of LRP Estimation Methods to Pacific Salmon Stock Management Units</vt:lpstr>
    </vt:vector>
  </TitlesOfParts>
  <Company>DFO</Company>
  <LinksUpToDate>false</LinksUpToDate>
  <CharactersWithSpaces>279467</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Case Study Applications of LRP Estimation Methods to Pacific Salmon Stock Management Units</dc:title>
  <dc:creator/>
  <cp:keywords/>
  <cp:lastModifiedBy>Kendra Holt</cp:lastModifiedBy>
  <cp:revision>20</cp:revision>
  <dcterms:created xsi:type="dcterms:W3CDTF">2021-12-17T21:52:00Z</dcterms:created>
  <dcterms:modified xsi:type="dcterms:W3CDTF">2022-01-25T17:34:00Z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revised fisheries act required that Limit Reference Points (LRPs) be identified for all major fish stocks. For Pacific Salmon, major fish stocks are represented by stock management units (SMUs), which are composed of one or more salmon conservation un</vt:lpwstr>
  </property>
  <property fmtid="{D5CDD505-2E9C-101B-9397-08002B2CF9AE}" pid="3" name="address">
    <vt:lpwstr>1Fisheries and Oceans Canada Institute of Ocean Sciences 9860 W Saanich Rd Sidney, BC, V8L 5T5 2Fisheries and Oceans Canada Pacific Biological Station 3190 Hammond Bay Rd. Nanaimo, BC, V9T 6N7 3Fisheries and Oceans Canada Annacis Office 100 Annacis Pkwy U</vt:lpwstr>
  </property>
  <property fmtid="{D5CDD505-2E9C-101B-9397-08002B2CF9AE}" pid="4" name="author_list">
    <vt:lpwstr>Holt, K.R., Holt, C.A., Warkentin, L., Wor, C., Davis, B., Arbeider, M., Bokvist, J., Crowley, S., Grant, S., Luedke, W., McHugh, D., Picco, C., and Van Will, P.</vt:lpwstr>
  </property>
  <property fmtid="{D5CDD505-2E9C-101B-9397-08002B2CF9AE}" pid="5" name="bibliography">
    <vt:lpwstr>bib/refs.bib</vt:lpwstr>
  </property>
  <property fmtid="{D5CDD505-2E9C-101B-9397-08002B2CF9AE}" pid="6" name="bookdown">
    <vt:lpwstr/>
  </property>
  <property fmtid="{D5CDD505-2E9C-101B-9397-08002B2CF9AE}" pid="7" name="citation_other_language">
    <vt:lpwstr>Holt, K.R., Holt, C.A., Warkentin, L., Wor, C., Davis, B., Arbeider, M., Bokvist, J., Crowley, S., Grant, S., Luedke, W., McHugh, D., Picco, C., et Van Will, P.. Title Here (Latin Species Name). DFO Secr. can. de consult. sci. du MPO. Doc. de rech 2022/nn</vt:lpwstr>
  </property>
  <property fmtid="{D5CDD505-2E9C-101B-9397-08002B2CF9AE}" pid="8" name="csl">
    <vt:lpwstr>csl/csas.csl</vt:lpwstr>
  </property>
  <property fmtid="{D5CDD505-2E9C-101B-9397-08002B2CF9AE}" pid="9" name="header">
    <vt:lpwstr>Draft working paper — Do not cite or circulate</vt:lpwstr>
  </property>
  <property fmtid="{D5CDD505-2E9C-101B-9397-08002B2CF9AE}" pid="10" name="header-includes">
    <vt:lpwstr/>
  </property>
  <property fmtid="{D5CDD505-2E9C-101B-9397-08002B2CF9AE}" pid="11" name="knit">
    <vt:lpwstr>bookdown::render_book</vt:lpwstr>
  </property>
  <property fmtid="{D5CDD505-2E9C-101B-9397-08002B2CF9AE}" pid="12" name="link-citations">
    <vt:lpwstr>True</vt:lpwstr>
  </property>
  <property fmtid="{D5CDD505-2E9C-101B-9397-08002B2CF9AE}" pid="13" name="month">
    <vt:lpwstr>Month</vt:lpwstr>
  </property>
  <property fmtid="{D5CDD505-2E9C-101B-9397-08002B2CF9AE}" pid="14" name="output">
    <vt:lpwstr/>
  </property>
  <property fmtid="{D5CDD505-2E9C-101B-9397-08002B2CF9AE}" pid="15" name="region">
    <vt:lpwstr>Pacific Region</vt:lpwstr>
  </property>
  <property fmtid="{D5CDD505-2E9C-101B-9397-08002B2CF9AE}" pid="16" name="report_number">
    <vt:lpwstr>nnn</vt:lpwstr>
  </property>
  <property fmtid="{D5CDD505-2E9C-101B-9397-08002B2CF9AE}" pid="17" name="year">
    <vt:lpwstr>2022</vt:lpwstr>
  </property>
  <property fmtid="{D5CDD505-2E9C-101B-9397-08002B2CF9AE}" pid="18" name="MSIP_Label_1bfb733f-faef-464c-9b6d-731b56f94973_Enabled">
    <vt:lpwstr>true</vt:lpwstr>
  </property>
  <property fmtid="{D5CDD505-2E9C-101B-9397-08002B2CF9AE}" pid="19" name="MSIP_Label_1bfb733f-faef-464c-9b6d-731b56f94973_SetDate">
    <vt:lpwstr>2021-12-22T18:46:50Z</vt:lpwstr>
  </property>
  <property fmtid="{D5CDD505-2E9C-101B-9397-08002B2CF9AE}" pid="20" name="MSIP_Label_1bfb733f-faef-464c-9b6d-731b56f94973_Method">
    <vt:lpwstr>Standard</vt:lpwstr>
  </property>
  <property fmtid="{D5CDD505-2E9C-101B-9397-08002B2CF9AE}" pid="21" name="MSIP_Label_1bfb733f-faef-464c-9b6d-731b56f94973_Name">
    <vt:lpwstr>Unclass - Non-Classifié</vt:lpwstr>
  </property>
  <property fmtid="{D5CDD505-2E9C-101B-9397-08002B2CF9AE}" pid="22" name="MSIP_Label_1bfb733f-faef-464c-9b6d-731b56f94973_SiteId">
    <vt:lpwstr>1594fdae-a1d9-4405-915d-011467234338</vt:lpwstr>
  </property>
  <property fmtid="{D5CDD505-2E9C-101B-9397-08002B2CF9AE}" pid="23" name="MSIP_Label_1bfb733f-faef-464c-9b6d-731b56f94973_ActionId">
    <vt:lpwstr>8299a98a-4f4e-4f15-93d1-000042fe8ba9</vt:lpwstr>
  </property>
</Properties>
</file>